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C00F8" w14:textId="66209F98" w:rsidR="00E93210" w:rsidRPr="00590AAC" w:rsidRDefault="0067333B" w:rsidP="00590AAC">
      <w:pPr>
        <w:pStyle w:val="MDPI11articletype"/>
      </w:pPr>
      <w:r w:rsidRPr="00590AAC">
        <w:t>Article</w:t>
      </w:r>
    </w:p>
    <w:p w14:paraId="1D270541" w14:textId="654EA45D" w:rsidR="0067333B" w:rsidRPr="00590AAC" w:rsidRDefault="0067333B" w:rsidP="00590AAC">
      <w:pPr>
        <w:pStyle w:val="MDPI12title"/>
      </w:pPr>
      <w:r w:rsidRPr="00590AAC">
        <w:t xml:space="preserve">A </w:t>
      </w:r>
      <w:r w:rsidR="00590AAC" w:rsidRPr="00590AAC">
        <w:t xml:space="preserve">Denoising </w:t>
      </w:r>
      <w:r w:rsidRPr="00590AAC">
        <w:t>and Fourier Transformation</w:t>
      </w:r>
      <w:commentRangeStart w:id="0"/>
      <w:commentRangeStart w:id="1"/>
      <w:r w:rsidR="000949BC">
        <w:t>-</w:t>
      </w:r>
      <w:commentRangeEnd w:id="0"/>
      <w:r w:rsidR="000949BC">
        <w:rPr>
          <w:rStyle w:val="CommentReference"/>
          <w:rFonts w:eastAsia="SimSun"/>
          <w:b w:val="0"/>
          <w:noProof/>
          <w:snapToGrid/>
          <w:lang w:eastAsia="zh-CN" w:bidi="ar-SA"/>
        </w:rPr>
        <w:commentReference w:id="0"/>
      </w:r>
      <w:commentRangeEnd w:id="1"/>
      <w:r w:rsidR="000F0FD2">
        <w:rPr>
          <w:rStyle w:val="CommentReference"/>
          <w:rFonts w:eastAsia="SimSun"/>
          <w:b w:val="0"/>
          <w:noProof/>
          <w:snapToGrid/>
          <w:lang w:eastAsia="zh-CN" w:bidi="ar-SA"/>
        </w:rPr>
        <w:commentReference w:id="1"/>
      </w:r>
      <w:r w:rsidR="00590AAC" w:rsidRPr="00590AAC">
        <w:t xml:space="preserve">Based Spectrograms </w:t>
      </w:r>
      <w:r w:rsidRPr="00590AAC">
        <w:t xml:space="preserve">in ECG </w:t>
      </w:r>
      <w:r w:rsidR="00590AAC" w:rsidRPr="00590AAC">
        <w:t xml:space="preserve">Classification Using </w:t>
      </w:r>
      <w:r w:rsidRPr="00590AAC">
        <w:t>C</w:t>
      </w:r>
      <w:r w:rsidR="00AD4969" w:rsidRPr="00590AAC">
        <w:t>onvolutional Neural Network</w:t>
      </w:r>
    </w:p>
    <w:p w14:paraId="4D51826D" w14:textId="77777777" w:rsidR="00342E93" w:rsidRPr="00590AAC" w:rsidRDefault="0067333B" w:rsidP="00590AAC">
      <w:pPr>
        <w:pStyle w:val="MDPI13authornames"/>
      </w:pPr>
      <w:bookmarkStart w:id="2" w:name="_Hlk121213271"/>
      <w:commentRangeStart w:id="3"/>
      <w:commentRangeStart w:id="4"/>
      <w:r w:rsidRPr="00590AAC">
        <w:rPr>
          <w:highlight w:val="yellow"/>
        </w:rPr>
        <w:t>Muhammad Farhan Safdar</w:t>
      </w:r>
      <w:r w:rsidR="00E93210" w:rsidRPr="00590AAC">
        <w:rPr>
          <w:highlight w:val="yellow"/>
        </w:rPr>
        <w:t xml:space="preserve"> </w:t>
      </w:r>
      <w:commentRangeEnd w:id="3"/>
      <w:r w:rsidR="00590AAC">
        <w:rPr>
          <w:rStyle w:val="CommentReference"/>
          <w:rFonts w:eastAsia="SimSun"/>
          <w:b w:val="0"/>
          <w:noProof/>
          <w:lang w:eastAsia="zh-CN" w:bidi="ar-SA"/>
        </w:rPr>
        <w:commentReference w:id="3"/>
      </w:r>
      <w:commentRangeEnd w:id="4"/>
      <w:r w:rsidR="000F0FD2">
        <w:rPr>
          <w:rStyle w:val="CommentReference"/>
          <w:rFonts w:eastAsia="SimSun"/>
          <w:b w:val="0"/>
          <w:noProof/>
          <w:lang w:eastAsia="zh-CN" w:bidi="ar-SA"/>
        </w:rPr>
        <w:commentReference w:id="4"/>
      </w:r>
      <w:r w:rsidRPr="00590AAC">
        <w:t>*</w:t>
      </w:r>
      <w:r w:rsidR="00E93210" w:rsidRPr="00590AAC">
        <w:t xml:space="preserve">, </w:t>
      </w:r>
      <w:r w:rsidRPr="00590AAC">
        <w:t>Robert Marek Nowak</w:t>
      </w:r>
      <w:r w:rsidR="00E93210" w:rsidRPr="00590AAC">
        <w:t xml:space="preserve"> and </w:t>
      </w:r>
      <w:r w:rsidRPr="00590AAC">
        <w:t>Piotr Pałka</w:t>
      </w:r>
    </w:p>
    <w:tbl>
      <w:tblPr>
        <w:tblStyle w:val="MDPITable"/>
        <w:tblpPr w:leftFromText="198" w:rightFromText="198" w:vertAnchor="page" w:horzAnchor="margin" w:tblpY="9468"/>
        <w:tblW w:w="2409" w:type="dxa"/>
        <w:tblLayout w:type="fixed"/>
        <w:tblLook w:val="04A0" w:firstRow="1" w:lastRow="0" w:firstColumn="1" w:lastColumn="0" w:noHBand="0" w:noVBand="1"/>
      </w:tblPr>
      <w:tblGrid>
        <w:gridCol w:w="2409"/>
      </w:tblGrid>
      <w:tr w:rsidR="00342E93" w14:paraId="15FF9163" w14:textId="77777777" w:rsidTr="00342E93">
        <w:trPr>
          <w:cantSplit/>
        </w:trPr>
        <w:tc>
          <w:tcPr>
            <w:tcW w:w="2409" w:type="dxa"/>
          </w:tcPr>
          <w:bookmarkEnd w:id="2"/>
          <w:p w14:paraId="3129F977" w14:textId="15045F0D" w:rsidR="00342E93" w:rsidRPr="00342E93" w:rsidRDefault="00342E93" w:rsidP="00342E93">
            <w:pPr>
              <w:pStyle w:val="MDPI61Citation"/>
            </w:pPr>
            <w:commentRangeStart w:id="5"/>
            <w:commentRangeStart w:id="6"/>
            <w:r w:rsidRPr="00342E93">
              <w:rPr>
                <w:b/>
                <w:highlight w:val="yellow"/>
              </w:rPr>
              <w:t>Citation:</w:t>
            </w:r>
            <w:commentRangeEnd w:id="5"/>
            <w:r>
              <w:rPr>
                <w:rStyle w:val="CommentReference"/>
                <w:rFonts w:cs="Times New Roman"/>
                <w:noProof/>
                <w:color w:val="000000"/>
              </w:rPr>
              <w:commentReference w:id="5"/>
            </w:r>
            <w:commentRangeEnd w:id="6"/>
            <w:r w:rsidR="003B3AC2">
              <w:rPr>
                <w:rStyle w:val="CommentReference"/>
                <w:rFonts w:cs="Times New Roman"/>
                <w:noProof/>
                <w:color w:val="000000"/>
                <w:lang w:val="en-US" w:eastAsia="zh-CN"/>
              </w:rPr>
              <w:commentReference w:id="6"/>
            </w:r>
            <w:r>
              <w:t xml:space="preserve"> Safdar, M.F.; Nowak, R.M.; Pałka, P. </w:t>
            </w:r>
            <w:r w:rsidRPr="00590AAC">
              <w:t>A Denoising and Fourier Transformation</w:t>
            </w:r>
            <w:commentRangeStart w:id="7"/>
            <w:commentRangeStart w:id="8"/>
            <w:r w:rsidR="000949BC">
              <w:t>-</w:t>
            </w:r>
            <w:commentRangeEnd w:id="7"/>
            <w:r w:rsidR="000949BC">
              <w:rPr>
                <w:rStyle w:val="CommentReference"/>
                <w:rFonts w:cs="Times New Roman"/>
                <w:noProof/>
                <w:color w:val="000000"/>
                <w:lang w:val="en-US" w:eastAsia="zh-CN"/>
              </w:rPr>
              <w:commentReference w:id="7"/>
            </w:r>
            <w:commentRangeEnd w:id="8"/>
            <w:r w:rsidR="003B3AC2">
              <w:rPr>
                <w:rStyle w:val="CommentReference"/>
                <w:rFonts w:cs="Times New Roman"/>
                <w:noProof/>
                <w:color w:val="000000"/>
                <w:lang w:val="en-US" w:eastAsia="zh-CN"/>
              </w:rPr>
              <w:commentReference w:id="8"/>
            </w:r>
            <w:r w:rsidRPr="00590AAC">
              <w:t xml:space="preserve">Based Spectrograms in ECG Classification Using </w:t>
            </w:r>
            <w:r>
              <w:br/>
            </w:r>
            <w:r w:rsidRPr="00590AAC">
              <w:t>Convolutional Neural Network</w:t>
            </w:r>
            <w:r>
              <w:t xml:space="preserve">. </w:t>
            </w:r>
            <w:r>
              <w:br/>
            </w:r>
            <w:r>
              <w:rPr>
                <w:i/>
              </w:rPr>
              <w:t xml:space="preserve">Sensors </w:t>
            </w:r>
            <w:r>
              <w:rPr>
                <w:b/>
              </w:rPr>
              <w:t>2022</w:t>
            </w:r>
            <w:r>
              <w:t xml:space="preserve">, </w:t>
            </w:r>
            <w:r>
              <w:rPr>
                <w:i/>
              </w:rPr>
              <w:t>22</w:t>
            </w:r>
            <w:r>
              <w:t>, x. https://doi.org/10.3390/xxxxx</w:t>
            </w:r>
          </w:p>
          <w:p w14:paraId="7EFD0E7D" w14:textId="77777777" w:rsidR="00342E93" w:rsidRDefault="00342E93" w:rsidP="00342E93">
            <w:pPr>
              <w:pStyle w:val="MDPI15academiceditor"/>
              <w:spacing w:after="120"/>
            </w:pPr>
            <w:r w:rsidRPr="007F6087">
              <w:t xml:space="preserve">Academic Editor(s): </w:t>
            </w:r>
          </w:p>
          <w:p w14:paraId="1ACA5980" w14:textId="31037AAD" w:rsidR="00342E93" w:rsidRPr="00342E93" w:rsidRDefault="00342E93" w:rsidP="00342E93">
            <w:pPr>
              <w:pStyle w:val="MDPI14history"/>
              <w:spacing w:before="120"/>
            </w:pPr>
            <w:r w:rsidRPr="00342E93">
              <w:t xml:space="preserve">Received: </w:t>
            </w:r>
            <w:r>
              <w:t>12 October 2022</w:t>
            </w:r>
          </w:p>
          <w:p w14:paraId="03FE6F4A" w14:textId="3F95B759" w:rsidR="00342E93" w:rsidRPr="00342E93" w:rsidRDefault="00342E93" w:rsidP="00342E93">
            <w:pPr>
              <w:pStyle w:val="MDPI14history"/>
            </w:pPr>
            <w:r w:rsidRPr="00342E93">
              <w:t xml:space="preserve">Accepted: </w:t>
            </w:r>
            <w:r>
              <w:t>2 December 2022</w:t>
            </w:r>
          </w:p>
          <w:p w14:paraId="482250B2" w14:textId="77777777" w:rsidR="00342E93" w:rsidRPr="00342E93" w:rsidRDefault="00342E93" w:rsidP="00342E93">
            <w:pPr>
              <w:pStyle w:val="MDPI14history"/>
              <w:spacing w:after="120"/>
            </w:pPr>
            <w:r w:rsidRPr="00342E93">
              <w:t>Published: date</w:t>
            </w:r>
          </w:p>
          <w:p w14:paraId="5C99D129" w14:textId="77777777" w:rsidR="00342E93" w:rsidRDefault="00342E93" w:rsidP="00342E93">
            <w:pPr>
              <w:pStyle w:val="MDPI63Notes"/>
              <w:jc w:val="both"/>
            </w:pPr>
            <w:r w:rsidRPr="00342E93">
              <w:rPr>
                <w:b/>
              </w:rPr>
              <w:t>Publisher’s Note:</w:t>
            </w:r>
            <w:r w:rsidRPr="00342E93">
              <w:t xml:space="preserve"> MDPI stays neutral with regard to jurisdictional claims in published maps and institutional affiliations.</w:t>
            </w:r>
          </w:p>
          <w:p w14:paraId="1EDB32F1" w14:textId="77777777" w:rsidR="00342E93" w:rsidRDefault="00342E93" w:rsidP="00342E93">
            <w:pPr>
              <w:pStyle w:val="MDPI63Notes"/>
              <w:spacing w:before="120" w:after="0"/>
              <w:jc w:val="both"/>
            </w:pPr>
            <w:r>
              <w:rPr>
                <w:noProof/>
                <w:snapToGrid/>
              </w:rPr>
              <w:drawing>
                <wp:inline distT="0" distB="0" distL="0" distR="0" wp14:anchorId="75B70B64" wp14:editId="3F8496A1">
                  <wp:extent cx="694800" cy="248400"/>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4" name=""/>
                          <pic:cNvPicPr/>
                        </pic:nvPicPr>
                        <pic:blipFill>
                          <a:blip r:embed="rId14"/>
                          <a:stretch>
                            <a:fillRect/>
                          </a:stretch>
                        </pic:blipFill>
                        <pic:spPr>
                          <a:xfrm>
                            <a:off x="0" y="0"/>
                            <a:ext cx="694800" cy="248400"/>
                          </a:xfrm>
                          <a:prstGeom prst="rect">
                            <a:avLst/>
                          </a:prstGeom>
                        </pic:spPr>
                      </pic:pic>
                    </a:graphicData>
                  </a:graphic>
                </wp:inline>
              </w:drawing>
            </w:r>
          </w:p>
          <w:p w14:paraId="2C961DBC" w14:textId="5A3E10AE" w:rsidR="00342E93" w:rsidRPr="00342E93" w:rsidRDefault="00342E93" w:rsidP="00342E93">
            <w:pPr>
              <w:pStyle w:val="MDPI63Notes"/>
              <w:spacing w:before="60" w:after="0"/>
              <w:jc w:val="both"/>
            </w:pPr>
            <w:r w:rsidRPr="00342E93">
              <w:rPr>
                <w:b/>
              </w:rPr>
              <w:t>Copyright:</w:t>
            </w:r>
            <w:r w:rsidRPr="00342E93">
              <w:t xml:space="preserve"> © 2022 by the authors. Submitted for possible open access publication under the terms and conditions of the Creative Commons Attribution (CC BY) license (https://creativecommons.org/licenses/by/4.0/).</w:t>
            </w:r>
          </w:p>
        </w:tc>
      </w:tr>
    </w:tbl>
    <w:p w14:paraId="1D85C12B" w14:textId="77777777" w:rsidR="00420FF1" w:rsidRDefault="00420FF1" w:rsidP="00590AAC">
      <w:pPr>
        <w:pStyle w:val="MDPI16affiliation"/>
        <w:ind w:left="2608" w:firstLine="0"/>
        <w:rPr>
          <w:ins w:id="9" w:author="Safdar Muhammad Farhan (DOKT) [2]" w:date="2022-12-06T09:26:00Z"/>
        </w:rPr>
      </w:pPr>
      <w:bookmarkStart w:id="10" w:name="_Hlk121213211"/>
      <w:ins w:id="11" w:author="Safdar Muhammad Farhan (DOKT) [2]" w:date="2022-12-06T09:25:00Z">
        <w:r>
          <w:rPr>
            <w:highlight w:val="yellow"/>
          </w:rPr>
          <w:t xml:space="preserve">Institute of Computer Science, </w:t>
        </w:r>
      </w:ins>
      <w:commentRangeStart w:id="12"/>
      <w:commentRangeStart w:id="13"/>
      <w:r w:rsidR="0067333B" w:rsidRPr="00590AAC">
        <w:rPr>
          <w:highlight w:val="yellow"/>
        </w:rPr>
        <w:t>Faculty</w:t>
      </w:r>
      <w:commentRangeEnd w:id="12"/>
      <w:r w:rsidR="00590AAC">
        <w:rPr>
          <w:rStyle w:val="CommentReference"/>
          <w:rFonts w:eastAsia="SimSun"/>
          <w:noProof/>
          <w:lang w:eastAsia="zh-CN" w:bidi="ar-SA"/>
        </w:rPr>
        <w:commentReference w:id="12"/>
      </w:r>
      <w:commentRangeEnd w:id="13"/>
      <w:r w:rsidR="000F0FD2">
        <w:rPr>
          <w:rStyle w:val="CommentReference"/>
          <w:rFonts w:eastAsia="SimSun"/>
          <w:noProof/>
          <w:lang w:eastAsia="zh-CN" w:bidi="ar-SA"/>
        </w:rPr>
        <w:commentReference w:id="13"/>
      </w:r>
      <w:r w:rsidR="0067333B" w:rsidRPr="00590AAC">
        <w:t xml:space="preserve"> of Electronics and Information Technology, </w:t>
      </w:r>
    </w:p>
    <w:p w14:paraId="34918FEE" w14:textId="77777777" w:rsidR="00420FF1" w:rsidRDefault="0067333B" w:rsidP="00590AAC">
      <w:pPr>
        <w:pStyle w:val="MDPI16affiliation"/>
        <w:ind w:left="2608" w:firstLine="0"/>
        <w:rPr>
          <w:ins w:id="14" w:author="Safdar Muhammad Farhan (DOKT) [2]" w:date="2022-12-06T09:28:00Z"/>
          <w:rStyle w:val="Hyperlink"/>
          <w:color w:val="auto"/>
          <w:u w:val="none"/>
        </w:rPr>
      </w:pPr>
      <w:r w:rsidRPr="00590AAC">
        <w:t xml:space="preserve">Warsaw University of Technology, </w:t>
      </w:r>
      <w:commentRangeStart w:id="15"/>
      <w:commentRangeStart w:id="16"/>
      <w:r w:rsidR="00590AAC" w:rsidRPr="00590AAC">
        <w:rPr>
          <w:rStyle w:val="lrzxr"/>
          <w:highlight w:val="yellow"/>
        </w:rPr>
        <w:t xml:space="preserve">00-665 </w:t>
      </w:r>
      <w:commentRangeEnd w:id="15"/>
      <w:r w:rsidR="00590AAC">
        <w:rPr>
          <w:rStyle w:val="CommentReference"/>
          <w:rFonts w:eastAsia="SimSun"/>
          <w:noProof/>
          <w:lang w:eastAsia="zh-CN" w:bidi="ar-SA"/>
        </w:rPr>
        <w:commentReference w:id="15"/>
      </w:r>
      <w:commentRangeEnd w:id="16"/>
      <w:r w:rsidR="000F0FD2">
        <w:rPr>
          <w:rStyle w:val="CommentReference"/>
          <w:rFonts w:eastAsia="SimSun"/>
          <w:noProof/>
          <w:lang w:eastAsia="zh-CN" w:bidi="ar-SA"/>
        </w:rPr>
        <w:commentReference w:id="16"/>
      </w:r>
      <w:r w:rsidR="00590AAC" w:rsidRPr="00590AAC">
        <w:rPr>
          <w:rStyle w:val="lrzxr"/>
          <w:highlight w:val="yellow"/>
        </w:rPr>
        <w:t>Warsaw</w:t>
      </w:r>
      <w:r w:rsidR="00590AAC">
        <w:rPr>
          <w:rStyle w:val="lrzxr"/>
        </w:rPr>
        <w:t xml:space="preserve">, </w:t>
      </w:r>
      <w:r w:rsidRPr="00590AAC">
        <w:t>Poland</w:t>
      </w:r>
      <w:r w:rsidR="00E93210" w:rsidRPr="00590AAC">
        <w:t xml:space="preserve">; </w:t>
      </w:r>
      <w:r w:rsidR="00590AAC" w:rsidRPr="00590AAC">
        <w:rPr>
          <w:rStyle w:val="Hyperlink"/>
          <w:color w:val="auto"/>
          <w:u w:val="none"/>
        </w:rPr>
        <w:t xml:space="preserve">robert.nowak@pw.edu.pl (R.M.N.); </w:t>
      </w:r>
    </w:p>
    <w:p w14:paraId="4437F815" w14:textId="191085FB" w:rsidR="00E93210" w:rsidRPr="00590AAC" w:rsidRDefault="00590AAC" w:rsidP="00590AAC">
      <w:pPr>
        <w:pStyle w:val="MDPI16affiliation"/>
        <w:ind w:left="2608" w:firstLine="0"/>
      </w:pPr>
      <w:del w:id="17" w:author="Safdar Muhammad Farhan (DOKT) [2]" w:date="2022-12-06T09:28:00Z">
        <w:r w:rsidRPr="00590AAC" w:rsidDel="00420FF1">
          <w:rPr>
            <w:color w:val="auto"/>
          </w:rPr>
          <w:delText>p</w:delText>
        </w:r>
      </w:del>
      <w:del w:id="18" w:author="Safdar Muhammad Farhan (DOKT) [2]" w:date="2022-12-06T09:26:00Z">
        <w:r w:rsidRPr="00590AAC" w:rsidDel="00420FF1">
          <w:delText>i</w:delText>
        </w:r>
      </w:del>
      <w:ins w:id="19" w:author="Safdar Muhammad Farhan (DOKT) [2]" w:date="2022-12-06T09:28:00Z">
        <w:r w:rsidR="00420FF1">
          <w:t>pi</w:t>
        </w:r>
      </w:ins>
      <w:r w:rsidRPr="00590AAC">
        <w:t>otr.palka@pw.edu.pl</w:t>
      </w:r>
      <w:r>
        <w:t xml:space="preserve"> (P.P.)</w:t>
      </w:r>
    </w:p>
    <w:p w14:paraId="3A4F5E94" w14:textId="11D6383A" w:rsidR="007C564C" w:rsidRPr="00590AAC" w:rsidRDefault="00590AAC" w:rsidP="00590AAC">
      <w:pPr>
        <w:pStyle w:val="MDPI16affiliation"/>
        <w:rPr>
          <w:color w:val="auto"/>
        </w:rPr>
      </w:pPr>
      <w:r w:rsidRPr="00590AAC">
        <w:rPr>
          <w:b/>
        </w:rPr>
        <w:t>*</w:t>
      </w:r>
      <w:r w:rsidRPr="00590AAC">
        <w:tab/>
        <w:t xml:space="preserve">Correspondence: </w:t>
      </w:r>
      <w:commentRangeStart w:id="20"/>
      <w:commentRangeStart w:id="21"/>
      <w:r w:rsidRPr="00590AAC">
        <w:rPr>
          <w:highlight w:val="yellow"/>
        </w:rPr>
        <w:t>muhammad</w:t>
      </w:r>
      <w:commentRangeEnd w:id="20"/>
      <w:r>
        <w:rPr>
          <w:rStyle w:val="CommentReference"/>
          <w:rFonts w:eastAsia="SimSun"/>
          <w:noProof/>
          <w:lang w:eastAsia="zh-CN" w:bidi="ar-SA"/>
        </w:rPr>
        <w:commentReference w:id="20"/>
      </w:r>
      <w:commentRangeEnd w:id="21"/>
      <w:r w:rsidR="000F0FD2">
        <w:rPr>
          <w:rStyle w:val="CommentReference"/>
          <w:rFonts w:eastAsia="SimSun"/>
          <w:noProof/>
          <w:lang w:eastAsia="zh-CN" w:bidi="ar-SA"/>
        </w:rPr>
        <w:commentReference w:id="21"/>
      </w:r>
      <w:r w:rsidRPr="00590AAC">
        <w:rPr>
          <w:highlight w:val="yellow"/>
        </w:rPr>
        <w:t>_farhan.safdar.dokt@pw.edu.pl or</w:t>
      </w:r>
      <w:r w:rsidR="007C564C" w:rsidRPr="00590AAC">
        <w:rPr>
          <w:highlight w:val="yellow"/>
        </w:rPr>
        <w:t xml:space="preserve"> </w:t>
      </w:r>
      <w:r w:rsidR="00E84C1E" w:rsidRPr="00590AAC">
        <w:rPr>
          <w:rStyle w:val="Hyperlink"/>
          <w:color w:val="auto"/>
          <w:highlight w:val="yellow"/>
          <w:u w:val="none"/>
        </w:rPr>
        <w:t>mfarhan166@gmail.com</w:t>
      </w:r>
    </w:p>
    <w:bookmarkEnd w:id="10"/>
    <w:p w14:paraId="21DE5035" w14:textId="18952AB7" w:rsidR="00143E01" w:rsidRPr="00590AAC" w:rsidRDefault="00E93210" w:rsidP="00590AAC">
      <w:pPr>
        <w:pStyle w:val="MDPI17abstract"/>
      </w:pPr>
      <w:r w:rsidRPr="00590AAC">
        <w:rPr>
          <w:b/>
          <w:szCs w:val="18"/>
        </w:rPr>
        <w:t>Abstract</w:t>
      </w:r>
      <w:r w:rsidR="00590AAC" w:rsidRPr="00590AAC">
        <w:rPr>
          <w:b/>
          <w:szCs w:val="18"/>
        </w:rPr>
        <w:t xml:space="preserve">: </w:t>
      </w:r>
      <w:r w:rsidR="00143E01" w:rsidRPr="00590AAC">
        <w:t>The non-invasive electrocardiogram (ECG) signals are useful in heart condition assessment and are found helpful in diagnosing cardiac diseases. However, traditional ways</w:t>
      </w:r>
      <w:r w:rsidR="00083C8E">
        <w:t>,</w:t>
      </w:r>
      <w:r w:rsidR="00143E01" w:rsidRPr="00590AAC">
        <w:t xml:space="preserve"> i.e., </w:t>
      </w:r>
      <w:r w:rsidR="00083C8E">
        <w:t xml:space="preserve">a </w:t>
      </w:r>
      <w:r w:rsidR="00143E01" w:rsidRPr="00590AAC">
        <w:t>medical consultation</w:t>
      </w:r>
      <w:del w:id="22" w:author="Safdar Muhammad Farhan (DOKT) [2]" w:date="2022-12-06T12:28:00Z">
        <w:r w:rsidR="00143E01" w:rsidRPr="00590AAC" w:rsidDel="00937340">
          <w:delText xml:space="preserve"> and machine learning models</w:delText>
        </w:r>
        <w:r w:rsidR="00083C8E" w:rsidDel="00937340">
          <w:delText>,</w:delText>
        </w:r>
      </w:del>
      <w:r w:rsidR="00143E01" w:rsidRPr="00590AAC">
        <w:t xml:space="preserve"> require</w:t>
      </w:r>
      <w:ins w:id="23" w:author="Safdar Muhammad Farhan (DOKT) [2]" w:date="2022-12-06T12:28:00Z">
        <w:r w:rsidR="00937340">
          <w:t>d</w:t>
        </w:r>
      </w:ins>
      <w:r w:rsidR="00143E01" w:rsidRPr="00590AAC">
        <w:t xml:space="preserve"> effort, knowledge, and time to interpret the ECG signals due to</w:t>
      </w:r>
      <w:r w:rsidR="00083C8E">
        <w:t xml:space="preserve"> the</w:t>
      </w:r>
      <w:r w:rsidR="00143E01" w:rsidRPr="00590AAC">
        <w:t xml:space="preserve"> large amount of data and complexity. Neural networks have </w:t>
      </w:r>
      <w:r w:rsidR="00083C8E">
        <w:t xml:space="preserve">been </w:t>
      </w:r>
      <w:r w:rsidR="00143E01" w:rsidRPr="00590AAC">
        <w:t xml:space="preserve">shown to be efficient recently in interpreting the biomedical signals including ECG and EEG. </w:t>
      </w:r>
      <w:r w:rsidR="007763BE" w:rsidRPr="00590AAC">
        <w:t xml:space="preserve">The novelty of </w:t>
      </w:r>
      <w:r w:rsidR="00083C8E">
        <w:t xml:space="preserve">the </w:t>
      </w:r>
      <w:r w:rsidR="007763BE" w:rsidRPr="00590AAC">
        <w:t xml:space="preserve">proposed work is using </w:t>
      </w:r>
      <w:r w:rsidR="001B4487" w:rsidRPr="00590AAC">
        <w:t>s</w:t>
      </w:r>
      <w:r w:rsidR="007763BE" w:rsidRPr="00590AAC">
        <w:t xml:space="preserve">pectrograms instead of raw signals. Spectrograms could be easily reduced </w:t>
      </w:r>
      <w:commentRangeStart w:id="24"/>
      <w:commentRangeStart w:id="25"/>
      <w:del w:id="26" w:author="Safdar Muhammad Farhan (DOKT)" w:date="2022-12-05T09:51:00Z">
        <w:r w:rsidR="00083C8E" w:rsidDel="00F23A93">
          <w:delText>without</w:delText>
        </w:r>
        <w:r w:rsidR="00083C8E" w:rsidRPr="00590AAC" w:rsidDel="00F23A93">
          <w:delText xml:space="preserve"> </w:delText>
        </w:r>
        <w:r w:rsidR="00083C8E" w:rsidDel="00F23A93">
          <w:delText>considering</w:delText>
        </w:r>
      </w:del>
      <w:ins w:id="27" w:author="Safdar Muhammad Farhan (DOKT)" w:date="2022-12-05T09:51:00Z">
        <w:r w:rsidR="00F23A93">
          <w:t>by eliminating</w:t>
        </w:r>
      </w:ins>
      <w:r w:rsidR="007763BE" w:rsidRPr="00590AAC">
        <w:t xml:space="preserve"> </w:t>
      </w:r>
      <w:commentRangeEnd w:id="24"/>
      <w:r w:rsidR="00083C8E">
        <w:rPr>
          <w:rStyle w:val="CommentReference"/>
          <w:rFonts w:eastAsia="SimSun"/>
          <w:noProof/>
          <w:lang w:eastAsia="zh-CN" w:bidi="ar-SA"/>
        </w:rPr>
        <w:commentReference w:id="24"/>
      </w:r>
      <w:commentRangeEnd w:id="25"/>
      <w:r w:rsidR="00F23A93">
        <w:rPr>
          <w:rStyle w:val="CommentReference"/>
          <w:rFonts w:eastAsia="SimSun"/>
          <w:noProof/>
          <w:lang w:eastAsia="zh-CN" w:bidi="ar-SA"/>
        </w:rPr>
        <w:commentReference w:id="25"/>
      </w:r>
      <w:r w:rsidR="007763BE" w:rsidRPr="00590AAC">
        <w:t xml:space="preserve">frequencies with no </w:t>
      </w:r>
      <w:del w:id="28" w:author="Safdar Muhammad Farhan (DOKT) [2]" w:date="2022-12-06T12:08:00Z">
        <w:r w:rsidR="007763BE" w:rsidRPr="00590AAC" w:rsidDel="000B46DF">
          <w:delText xml:space="preserve">EKG </w:delText>
        </w:r>
      </w:del>
      <w:ins w:id="29" w:author="Safdar Muhammad Farhan (DOKT) [2]" w:date="2022-12-06T12:08:00Z">
        <w:r w:rsidR="000B46DF" w:rsidRPr="00590AAC">
          <w:t>E</w:t>
        </w:r>
        <w:r w:rsidR="000B46DF">
          <w:t>C</w:t>
        </w:r>
        <w:r w:rsidR="000B46DF" w:rsidRPr="00590AAC">
          <w:t xml:space="preserve">G </w:t>
        </w:r>
      </w:ins>
      <w:r w:rsidR="007763BE" w:rsidRPr="00590AAC">
        <w:t>information. Moreover, spectrogram calculation is time</w:t>
      </w:r>
      <w:r w:rsidR="00083C8E">
        <w:t>-</w:t>
      </w:r>
      <w:r w:rsidR="007763BE" w:rsidRPr="00590AAC">
        <w:t xml:space="preserve">efficient through </w:t>
      </w:r>
      <w:r w:rsidR="00083C8E">
        <w:t>s</w:t>
      </w:r>
      <w:r w:rsidR="007763BE" w:rsidRPr="00590AAC">
        <w:t>hort</w:t>
      </w:r>
      <w:r w:rsidR="00083C8E">
        <w:t>-t</w:t>
      </w:r>
      <w:r w:rsidR="007763BE" w:rsidRPr="00590AAC">
        <w:t xml:space="preserve">ime Fourier </w:t>
      </w:r>
      <w:r w:rsidR="00083C8E">
        <w:t>t</w:t>
      </w:r>
      <w:r w:rsidR="007763BE" w:rsidRPr="00590AAC">
        <w:t>ransformation (STFT)</w:t>
      </w:r>
      <w:ins w:id="30" w:author="Safdar Muhammad Farhan (DOKT)" w:date="2022-12-05T09:54:00Z">
        <w:r w:rsidR="00E95989">
          <w:t xml:space="preserve"> which allow</w:t>
        </w:r>
      </w:ins>
      <w:ins w:id="31" w:author="Safdar Muhammad Farhan (DOKT)" w:date="2022-12-05T10:01:00Z">
        <w:r w:rsidR="00B07FCE">
          <w:t>ed</w:t>
        </w:r>
      </w:ins>
      <w:ins w:id="32" w:author="Safdar Muhammad Farhan (DOKT)" w:date="2022-12-05T09:54:00Z">
        <w:r w:rsidR="00E95989">
          <w:t xml:space="preserve"> to present reduced data with well-</w:t>
        </w:r>
      </w:ins>
      <w:ins w:id="33" w:author="Safdar Muhammad Farhan (DOKT)" w:date="2022-12-05T09:59:00Z">
        <w:r w:rsidR="00916D7B">
          <w:t>distinguishable form</w:t>
        </w:r>
      </w:ins>
      <w:ins w:id="34" w:author="Safdar Muhammad Farhan (DOKT)" w:date="2022-12-05T09:55:00Z">
        <w:r w:rsidR="00E95989">
          <w:t xml:space="preserve"> to convolutional neural network (CNN)</w:t>
        </w:r>
      </w:ins>
      <w:r w:rsidR="007763BE" w:rsidRPr="00590AAC">
        <w:t xml:space="preserve">. </w:t>
      </w:r>
      <w:del w:id="35" w:author="Safdar Muhammad Farhan (DOKT)" w:date="2022-12-05T10:02:00Z">
        <w:r w:rsidR="00083C8E" w:rsidRPr="00590AAC" w:rsidDel="00B07FCE">
          <w:delText>Therefore,</w:delText>
        </w:r>
        <w:r w:rsidR="007763BE" w:rsidRPr="00590AAC" w:rsidDel="00B07FCE">
          <w:delText xml:space="preserve"> convolutional neural network models have </w:delText>
        </w:r>
        <w:commentRangeStart w:id="36"/>
        <w:commentRangeStart w:id="37"/>
        <w:r w:rsidR="007763BE" w:rsidRPr="00590AAC" w:rsidDel="00B07FCE">
          <w:delText xml:space="preserve">reduced </w:delText>
        </w:r>
        <w:r w:rsidR="00083C8E" w:rsidDel="00B07FCE">
          <w:delText xml:space="preserve">the </w:delText>
        </w:r>
        <w:r w:rsidR="007763BE" w:rsidRPr="00590AAC" w:rsidDel="00B07FCE">
          <w:delText>data in</w:delText>
        </w:r>
        <w:r w:rsidR="00083C8E" w:rsidDel="00B07FCE">
          <w:delText>to</w:delText>
        </w:r>
        <w:r w:rsidR="007763BE" w:rsidRPr="00590AAC" w:rsidDel="00B07FCE">
          <w:delText xml:space="preserve"> </w:delText>
        </w:r>
        <w:r w:rsidR="00083C8E" w:rsidDel="00B07FCE">
          <w:delText>a</w:delText>
        </w:r>
        <w:r w:rsidR="00083C8E" w:rsidRPr="00590AAC" w:rsidDel="00B07FCE">
          <w:delText xml:space="preserve"> </w:delText>
        </w:r>
        <w:r w:rsidR="007763BE" w:rsidRPr="00590AAC" w:rsidDel="00B07FCE">
          <w:delText xml:space="preserve">well-distinguishable </w:delText>
        </w:r>
        <w:commentRangeEnd w:id="36"/>
        <w:r w:rsidR="00083C8E" w:rsidDel="00B07FCE">
          <w:rPr>
            <w:rStyle w:val="CommentReference"/>
            <w:rFonts w:eastAsia="SimSun"/>
            <w:noProof/>
            <w:lang w:eastAsia="zh-CN" w:bidi="ar-SA"/>
          </w:rPr>
          <w:commentReference w:id="36"/>
        </w:r>
      </w:del>
      <w:commentRangeEnd w:id="37"/>
      <w:r w:rsidR="00B866BA">
        <w:rPr>
          <w:rStyle w:val="CommentReference"/>
          <w:rFonts w:eastAsia="SimSun"/>
          <w:noProof/>
          <w:lang w:eastAsia="zh-CN" w:bidi="ar-SA"/>
        </w:rPr>
        <w:commentReference w:id="37"/>
      </w:r>
      <w:del w:id="38" w:author="Safdar Muhammad Farhan (DOKT)" w:date="2022-12-05T10:02:00Z">
        <w:r w:rsidR="007763BE" w:rsidRPr="00590AAC" w:rsidDel="00B07FCE">
          <w:delText xml:space="preserve">form. </w:delText>
        </w:r>
      </w:del>
      <w:r w:rsidR="007763BE" w:rsidRPr="00590AAC">
        <w:t xml:space="preserve">The data reduction was performed </w:t>
      </w:r>
      <w:del w:id="39" w:author="Safdar Muhammad Farhan (DOKT) [2]" w:date="2022-12-06T12:30:00Z">
        <w:r w:rsidR="007763BE" w:rsidRPr="00590AAC" w:rsidDel="00937340">
          <w:delText xml:space="preserve">by </w:delText>
        </w:r>
      </w:del>
      <w:ins w:id="40" w:author="Safdar Muhammad Farhan (DOKT) [2]" w:date="2022-12-06T12:30:00Z">
        <w:r w:rsidR="00937340">
          <w:t>through</w:t>
        </w:r>
        <w:r w:rsidR="00937340" w:rsidRPr="00590AAC">
          <w:t xml:space="preserve"> </w:t>
        </w:r>
      </w:ins>
      <w:r w:rsidR="007763BE" w:rsidRPr="00590AAC">
        <w:t xml:space="preserve">frequency filtration by taking a specific cutoff value. </w:t>
      </w:r>
      <w:del w:id="41" w:author="Safdar Muhammad Farhan (DOKT) [2]" w:date="2022-12-06T12:31:00Z">
        <w:r w:rsidR="007763BE" w:rsidRPr="00590AAC" w:rsidDel="00937340">
          <w:delText xml:space="preserve">This </w:delText>
        </w:r>
      </w:del>
      <w:ins w:id="42" w:author="Safdar Muhammad Farhan (DOKT) [2]" w:date="2022-12-06T12:31:00Z">
        <w:r w:rsidR="00937340" w:rsidRPr="00590AAC">
          <w:t>Th</w:t>
        </w:r>
        <w:r w:rsidR="00937340">
          <w:t>ese</w:t>
        </w:r>
        <w:r w:rsidR="00937340" w:rsidRPr="00590AAC">
          <w:t xml:space="preserve"> </w:t>
        </w:r>
      </w:ins>
      <w:r w:rsidR="007763BE" w:rsidRPr="00590AAC">
        <w:t>step</w:t>
      </w:r>
      <w:ins w:id="43" w:author="Safdar Muhammad Farhan (DOKT) [2]" w:date="2022-12-06T12:31:00Z">
        <w:r w:rsidR="00937340">
          <w:t>s</w:t>
        </w:r>
      </w:ins>
      <w:r w:rsidR="007763BE" w:rsidRPr="00590AAC">
        <w:t xml:space="preserve"> makes </w:t>
      </w:r>
      <w:del w:id="44" w:author="Safdar Muhammad Farhan (DOKT) [2]" w:date="2022-12-06T12:31:00Z">
        <w:r w:rsidR="00083C8E" w:rsidDel="00937340">
          <w:delText>the</w:delText>
        </w:r>
        <w:r w:rsidR="007763BE" w:rsidRPr="00590AAC" w:rsidDel="00937340">
          <w:delText xml:space="preserve"> simple </w:delText>
        </w:r>
      </w:del>
      <w:r w:rsidR="007763BE" w:rsidRPr="00590AAC">
        <w:t xml:space="preserve">architecture of the </w:t>
      </w:r>
      <w:del w:id="45" w:author="Safdar Muhammad Farhan (DOKT)" w:date="2022-12-05T09:56:00Z">
        <w:r w:rsidR="001B4487" w:rsidRPr="00590AAC" w:rsidDel="00E95989">
          <w:delText>convolutional neural network (</w:delText>
        </w:r>
      </w:del>
      <w:r w:rsidR="001B4487" w:rsidRPr="00590AAC">
        <w:t>CNN</w:t>
      </w:r>
      <w:del w:id="46" w:author="Safdar Muhammad Farhan (DOKT)" w:date="2022-12-05T09:56:00Z">
        <w:r w:rsidR="001B4487" w:rsidRPr="00590AAC" w:rsidDel="00E95989">
          <w:delText>)</w:delText>
        </w:r>
      </w:del>
      <w:r w:rsidR="007763BE" w:rsidRPr="00590AAC">
        <w:t xml:space="preserve"> model</w:t>
      </w:r>
      <w:ins w:id="47" w:author="Safdar Muhammad Farhan (DOKT) [2]" w:date="2022-12-06T12:31:00Z">
        <w:r w:rsidR="00937340">
          <w:t xml:space="preserve"> simple</w:t>
        </w:r>
      </w:ins>
      <w:r w:rsidR="007763BE" w:rsidRPr="00590AAC">
        <w:t xml:space="preserve"> </w:t>
      </w:r>
      <w:ins w:id="48" w:author="Safdar Muhammad Farhan (DOKT) [2]" w:date="2022-12-06T12:31:00Z">
        <w:r w:rsidR="00937340">
          <w:t xml:space="preserve">which </w:t>
        </w:r>
      </w:ins>
      <w:del w:id="49" w:author="Safdar Muhammad Farhan (DOKT) [2]" w:date="2022-12-06T12:31:00Z">
        <w:r w:rsidR="007763BE" w:rsidRPr="00590AAC" w:rsidDel="00937340">
          <w:delText xml:space="preserve">shows </w:delText>
        </w:r>
      </w:del>
      <w:ins w:id="50" w:author="Safdar Muhammad Farhan (DOKT) [2]" w:date="2022-12-06T12:31:00Z">
        <w:r w:rsidR="00937340" w:rsidRPr="00590AAC">
          <w:t>show</w:t>
        </w:r>
        <w:r w:rsidR="00937340">
          <w:t>ed</w:t>
        </w:r>
        <w:r w:rsidR="00937340" w:rsidRPr="00590AAC">
          <w:t xml:space="preserve"> </w:t>
        </w:r>
      </w:ins>
      <w:r w:rsidR="007763BE" w:rsidRPr="00590AAC">
        <w:t xml:space="preserve">high accuracy. </w:t>
      </w:r>
      <w:del w:id="51" w:author="Safdar Muhammad Farhan (DOKT) [2]" w:date="2022-12-06T12:31:00Z">
        <w:r w:rsidR="007763BE" w:rsidRPr="00590AAC" w:rsidDel="00937340">
          <w:delText xml:space="preserve">Our </w:delText>
        </w:r>
      </w:del>
      <w:ins w:id="52" w:author="Safdar Muhammad Farhan (DOKT) [2]" w:date="2022-12-06T12:31:00Z">
        <w:r w:rsidR="00937340">
          <w:t>The proposed</w:t>
        </w:r>
        <w:r w:rsidR="00937340" w:rsidRPr="00590AAC">
          <w:t xml:space="preserve"> </w:t>
        </w:r>
      </w:ins>
      <w:r w:rsidR="007763BE" w:rsidRPr="00590AAC">
        <w:t xml:space="preserve">approach </w:t>
      </w:r>
      <w:del w:id="53" w:author="Safdar Muhammad Farhan (DOKT) [2]" w:date="2022-12-06T12:31:00Z">
        <w:r w:rsidR="007763BE" w:rsidRPr="00590AAC" w:rsidDel="00937340">
          <w:delText xml:space="preserve">reduces </w:delText>
        </w:r>
      </w:del>
      <w:ins w:id="54" w:author="Safdar Muhammad Farhan (DOKT) [2]" w:date="2022-12-06T12:31:00Z">
        <w:r w:rsidR="00937340" w:rsidRPr="00590AAC">
          <w:t>reduce</w:t>
        </w:r>
        <w:r w:rsidR="00937340">
          <w:t>d</w:t>
        </w:r>
        <w:r w:rsidR="00937340" w:rsidRPr="00590AAC">
          <w:t xml:space="preserve"> </w:t>
        </w:r>
      </w:ins>
      <w:r w:rsidR="007763BE" w:rsidRPr="00590AAC">
        <w:t xml:space="preserve">memory usage and computational power through not using complex CNN models. </w:t>
      </w:r>
      <w:r w:rsidR="00143E01" w:rsidRPr="00590AAC">
        <w:t>A large publicly available PTB-XL dataset was utilized, and two datasets were prepared</w:t>
      </w:r>
      <w:r w:rsidR="00083C8E">
        <w:t>,</w:t>
      </w:r>
      <w:r w:rsidR="00143E01" w:rsidRPr="00590AAC">
        <w:t xml:space="preserve"> i.e., spectrograms and raw signals for binary classification. The highest accuracy of 99.06%</w:t>
      </w:r>
      <w:r w:rsidR="00083C8E">
        <w:t xml:space="preserve"> was</w:t>
      </w:r>
      <w:r w:rsidR="00143E01" w:rsidRPr="00590AAC">
        <w:t xml:space="preserve"> achieved by </w:t>
      </w:r>
      <w:del w:id="55" w:author="Safdar Muhammad Farhan (DOKT) [2]" w:date="2022-12-06T12:32:00Z">
        <w:r w:rsidR="00143E01" w:rsidRPr="00590AAC" w:rsidDel="00937340">
          <w:delText xml:space="preserve">our </w:delText>
        </w:r>
      </w:del>
      <w:ins w:id="56" w:author="Safdar Muhammad Farhan (DOKT) [2]" w:date="2022-12-06T12:32:00Z">
        <w:r w:rsidR="00937340">
          <w:t>the</w:t>
        </w:r>
        <w:r w:rsidR="00937340" w:rsidRPr="00590AAC">
          <w:t xml:space="preserve"> </w:t>
        </w:r>
      </w:ins>
      <w:r w:rsidR="00143E01" w:rsidRPr="00590AAC">
        <w:t>proposed approach</w:t>
      </w:r>
      <w:r w:rsidR="00083C8E">
        <w:t>,</w:t>
      </w:r>
      <w:r w:rsidR="00143E01" w:rsidRPr="00590AAC">
        <w:t xml:space="preserve"> which reflects </w:t>
      </w:r>
      <w:commentRangeStart w:id="57"/>
      <w:r w:rsidR="00143E01" w:rsidRPr="00590AAC">
        <w:t xml:space="preserve">spectrograms </w:t>
      </w:r>
      <w:ins w:id="58" w:author="Safdar Muhammad Farhan (DOKT)" w:date="2022-12-05T10:03:00Z">
        <w:r w:rsidR="00B866BA">
          <w:t xml:space="preserve">are </w:t>
        </w:r>
      </w:ins>
      <w:r w:rsidR="00143E01" w:rsidRPr="00590AAC">
        <w:t>better than the raw signals</w:t>
      </w:r>
      <w:commentRangeEnd w:id="57"/>
      <w:ins w:id="59" w:author="Safdar Muhammad Farhan (DOKT)" w:date="2022-12-05T10:03:00Z">
        <w:r w:rsidR="00B866BA">
          <w:t xml:space="preserve"> for ECG</w:t>
        </w:r>
      </w:ins>
      <w:ins w:id="60" w:author="Safdar Muhammad Farhan (DOKT)" w:date="2022-12-05T10:04:00Z">
        <w:r w:rsidR="00B866BA">
          <w:t xml:space="preserve"> classification</w:t>
        </w:r>
      </w:ins>
      <w:r w:rsidR="00083C8E">
        <w:rPr>
          <w:rStyle w:val="CommentReference"/>
          <w:rFonts w:eastAsia="SimSun"/>
          <w:noProof/>
          <w:lang w:eastAsia="zh-CN" w:bidi="ar-SA"/>
        </w:rPr>
        <w:commentReference w:id="57"/>
      </w:r>
      <w:r w:rsidR="00143E01" w:rsidRPr="00590AAC">
        <w:t xml:space="preserve">. </w:t>
      </w:r>
      <w:r w:rsidR="00971A76" w:rsidRPr="00590AAC">
        <w:t>Further, up</w:t>
      </w:r>
      <w:r w:rsidR="00083C8E">
        <w:t>-</w:t>
      </w:r>
      <w:r w:rsidR="00971A76" w:rsidRPr="00590AAC">
        <w:t xml:space="preserve"> and down</w:t>
      </w:r>
      <w:r w:rsidR="00083C8E">
        <w:t>-</w:t>
      </w:r>
      <w:r w:rsidR="00971A76" w:rsidRPr="00590AAC">
        <w:t>sampling of the signals were</w:t>
      </w:r>
      <w:ins w:id="61" w:author="Safdar Muhammad Farhan (DOKT) [2]" w:date="2022-12-06T12:32:00Z">
        <w:r w:rsidR="00937340">
          <w:t xml:space="preserve"> also</w:t>
        </w:r>
      </w:ins>
      <w:r w:rsidR="00971A76" w:rsidRPr="00590AAC">
        <w:t xml:space="preserve"> performed at various </w:t>
      </w:r>
      <w:del w:id="62" w:author="Safdar Muhammad Farhan (DOKT) [2]" w:date="2022-12-06T12:32:00Z">
        <w:r w:rsidR="00971A76" w:rsidRPr="00590AAC" w:rsidDel="00937340">
          <w:delText>points</w:delText>
        </w:r>
      </w:del>
      <w:ins w:id="63" w:author="Safdar Muhammad Farhan (DOKT) [2]" w:date="2022-12-06T12:32:00Z">
        <w:r w:rsidR="00937340">
          <w:t>sampli</w:t>
        </w:r>
      </w:ins>
      <w:ins w:id="64" w:author="Safdar Muhammad Farhan (DOKT) [2]" w:date="2022-12-06T12:33:00Z">
        <w:r w:rsidR="00937340">
          <w:t xml:space="preserve">ng </w:t>
        </w:r>
      </w:ins>
      <w:ins w:id="65" w:author="Safdar Muhammad Farhan (DOKT) [2]" w:date="2022-12-06T12:32:00Z">
        <w:r w:rsidR="00937340">
          <w:t>rate</w:t>
        </w:r>
      </w:ins>
      <w:ins w:id="66" w:author="Safdar Muhammad Farhan (DOKT) [2]" w:date="2022-12-06T12:33:00Z">
        <w:r w:rsidR="00937340">
          <w:t>s</w:t>
        </w:r>
      </w:ins>
      <w:del w:id="67" w:author="Safdar Muhammad Farhan (DOKT) [2]" w:date="2022-12-06T12:33:00Z">
        <w:r w:rsidR="00083C8E" w:rsidDel="00937340">
          <w:delText>,</w:delText>
        </w:r>
      </w:del>
      <w:r w:rsidR="00971A76" w:rsidRPr="00590AAC">
        <w:t xml:space="preserve"> and accuracies </w:t>
      </w:r>
      <w:r w:rsidR="00083C8E">
        <w:t xml:space="preserve">were </w:t>
      </w:r>
      <w:r w:rsidR="00971A76" w:rsidRPr="00590AAC">
        <w:t>attained.</w:t>
      </w:r>
      <w:r w:rsidR="000216CA">
        <w:t xml:space="preserve"> </w:t>
      </w:r>
      <w:del w:id="68" w:author="Safdar Muhammad Farhan (DOKT)" w:date="2022-12-05T10:05:00Z">
        <w:r w:rsidR="00143E01" w:rsidRPr="00590AAC" w:rsidDel="003B3AC2">
          <w:delText xml:space="preserve">The software, developed in Python, is available freely on </w:delText>
        </w:r>
        <w:commentRangeStart w:id="69"/>
        <w:commentRangeStart w:id="70"/>
        <w:r w:rsidR="00143E01" w:rsidRPr="00590AAC" w:rsidDel="003B3AC2">
          <w:rPr>
            <w:highlight w:val="yellow"/>
          </w:rPr>
          <w:delText>https://</w:delText>
        </w:r>
        <w:commentRangeEnd w:id="69"/>
        <w:r w:rsidR="00590AAC" w:rsidDel="003B3AC2">
          <w:rPr>
            <w:rStyle w:val="CommentReference"/>
            <w:rFonts w:eastAsia="SimSun"/>
            <w:noProof/>
            <w:lang w:eastAsia="zh-CN" w:bidi="ar-SA"/>
          </w:rPr>
          <w:commentReference w:id="69"/>
        </w:r>
      </w:del>
      <w:commentRangeEnd w:id="70"/>
      <w:r w:rsidR="003B3AC2">
        <w:rPr>
          <w:rStyle w:val="CommentReference"/>
          <w:rFonts w:eastAsia="SimSun"/>
          <w:noProof/>
          <w:lang w:eastAsia="zh-CN" w:bidi="ar-SA"/>
        </w:rPr>
        <w:commentReference w:id="70"/>
      </w:r>
      <w:del w:id="71" w:author="Safdar Muhammad Farhan (DOKT)" w:date="2022-12-05T10:05:00Z">
        <w:r w:rsidR="00143E01" w:rsidRPr="00590AAC" w:rsidDel="003B3AC2">
          <w:rPr>
            <w:highlight w:val="yellow"/>
          </w:rPr>
          <w:delText>github.com/mfarhan166/ECG-Signals-and-Spectrograms</w:delText>
        </w:r>
        <w:r w:rsidR="00143E01" w:rsidRPr="00590AAC" w:rsidDel="003B3AC2">
          <w:delText xml:space="preserve"> under </w:delText>
        </w:r>
        <w:r w:rsidR="00083C8E" w:rsidDel="003B3AC2">
          <w:delText xml:space="preserve">an </w:delText>
        </w:r>
        <w:r w:rsidR="00143E01" w:rsidRPr="00590AAC" w:rsidDel="003B3AC2">
          <w:delText>MIT license.</w:delText>
        </w:r>
      </w:del>
    </w:p>
    <w:p w14:paraId="7B9F931B" w14:textId="4907C9C6" w:rsidR="008065FA" w:rsidRPr="00342E93" w:rsidRDefault="00590AAC" w:rsidP="00590AAC">
      <w:pPr>
        <w:pStyle w:val="MDPI18keywords"/>
        <w:rPr>
          <w:color w:val="222222"/>
          <w:spacing w:val="-2"/>
          <w:shd w:val="clear" w:color="auto" w:fill="FFFFFF"/>
        </w:rPr>
      </w:pPr>
      <w:r w:rsidRPr="00342E93">
        <w:rPr>
          <w:b/>
          <w:spacing w:val="-2"/>
        </w:rPr>
        <w:t>Keywords:</w:t>
      </w:r>
      <w:r w:rsidR="008065FA" w:rsidRPr="00342E93">
        <w:rPr>
          <w:b/>
          <w:color w:val="222222"/>
          <w:spacing w:val="-2"/>
          <w:shd w:val="clear" w:color="auto" w:fill="FFFFFF"/>
        </w:rPr>
        <w:t xml:space="preserve"> </w:t>
      </w:r>
      <w:r w:rsidRPr="00342E93">
        <w:rPr>
          <w:spacing w:val="-2"/>
        </w:rPr>
        <w:t>electrocardiogram</w:t>
      </w:r>
      <w:r w:rsidR="008065FA" w:rsidRPr="00342E93">
        <w:rPr>
          <w:spacing w:val="-2"/>
        </w:rPr>
        <w:t xml:space="preserve">; </w:t>
      </w:r>
      <w:r w:rsidRPr="00342E93">
        <w:rPr>
          <w:spacing w:val="-2"/>
        </w:rPr>
        <w:t>convolutional neural network</w:t>
      </w:r>
      <w:r w:rsidR="008065FA" w:rsidRPr="00342E93">
        <w:rPr>
          <w:spacing w:val="-2"/>
        </w:rPr>
        <w:t xml:space="preserve">; </w:t>
      </w:r>
      <w:r w:rsidRPr="00342E93">
        <w:rPr>
          <w:spacing w:val="-2"/>
        </w:rPr>
        <w:t>Fourier transformation</w:t>
      </w:r>
      <w:r w:rsidR="008065FA" w:rsidRPr="00342E93">
        <w:rPr>
          <w:spacing w:val="-2"/>
        </w:rPr>
        <w:t xml:space="preserve">; </w:t>
      </w:r>
      <w:r w:rsidRPr="00342E93">
        <w:rPr>
          <w:spacing w:val="-2"/>
        </w:rPr>
        <w:t>spectrograms</w:t>
      </w:r>
    </w:p>
    <w:p w14:paraId="2FA63950" w14:textId="287419C7" w:rsidR="00E93210" w:rsidRPr="00590AAC" w:rsidRDefault="00E93210" w:rsidP="00590AAC">
      <w:pPr>
        <w:pStyle w:val="MDPI19line"/>
        <w:pBdr>
          <w:bottom w:val="single" w:sz="4" w:space="1" w:color="000000"/>
        </w:pBdr>
      </w:pPr>
    </w:p>
    <w:p w14:paraId="3600883D" w14:textId="6792C525" w:rsidR="00E93210" w:rsidRPr="00590AAC" w:rsidRDefault="00342E93" w:rsidP="00342E93">
      <w:pPr>
        <w:pStyle w:val="MDPI21heading1"/>
      </w:pPr>
      <w:r>
        <w:t xml:space="preserve">1. </w:t>
      </w:r>
      <w:r w:rsidR="00E93210" w:rsidRPr="00590AAC">
        <w:t>Introduction</w:t>
      </w:r>
    </w:p>
    <w:p w14:paraId="1904B483" w14:textId="1E791C42" w:rsidR="00BF1C90" w:rsidRPr="00590AAC" w:rsidRDefault="00BF1C90" w:rsidP="00342E93">
      <w:pPr>
        <w:pStyle w:val="MDPI31text"/>
      </w:pPr>
      <w:r w:rsidRPr="00590AAC">
        <w:t>Electrocardiogram (ECG) signals are non-stationary</w:t>
      </w:r>
      <w:r w:rsidR="00F03BAA">
        <w:t xml:space="preserve"> and</w:t>
      </w:r>
      <w:r w:rsidRPr="00590AAC">
        <w:t xml:space="preserve"> risk</w:t>
      </w:r>
      <w:r w:rsidR="00F03BAA">
        <w:t>-</w:t>
      </w:r>
      <w:r w:rsidRPr="00590AAC">
        <w:t>free</w:t>
      </w:r>
      <w:r w:rsidR="00F03BAA">
        <w:t>,</w:t>
      </w:r>
      <w:r w:rsidRPr="00590AAC">
        <w:t xml:space="preserve"> and using them is inexpensive to measure the electrical activity of the heart. The ECG signal consists of waves in the forms of P, Q, R, S, and T notations called one complete cardiac cycle </w:t>
      </w:r>
      <w:del w:id="72" w:author="Safdar Muhammad Farhan (DOKT) [2]" w:date="2022-12-06T12:09:00Z">
        <w:r w:rsidRPr="00590AAC" w:rsidDel="000B46DF">
          <w:delText>(</w:delText>
        </w:r>
      </w:del>
      <w:r w:rsidRPr="00590AAC">
        <w:t xml:space="preserve">as shown in below </w:t>
      </w:r>
      <w:del w:id="73" w:author="Safdar Muhammad Farhan (DOKT) [2]" w:date="2022-12-06T12:09:00Z">
        <w:r w:rsidR="00342E93" w:rsidDel="000B46DF">
          <w:delText xml:space="preserve">Figure </w:delText>
        </w:r>
      </w:del>
      <w:ins w:id="74" w:author="Safdar Muhammad Farhan (DOKT) [2]" w:date="2022-12-06T12:09:00Z">
        <w:r w:rsidR="000B46DF">
          <w:t>f</w:t>
        </w:r>
        <w:r w:rsidR="000B46DF">
          <w:t xml:space="preserve">igure </w:t>
        </w:r>
      </w:ins>
      <w:r w:rsidRPr="00590AAC">
        <w:t>1</w:t>
      </w:r>
      <w:del w:id="75" w:author="Safdar Muhammad Farhan (DOKT) [2]" w:date="2022-12-06T12:09:00Z">
        <w:r w:rsidRPr="00590AAC" w:rsidDel="000B46DF">
          <w:delText>)</w:delText>
        </w:r>
      </w:del>
      <w:r w:rsidRPr="00590AAC">
        <w:t>, plotted as an X-Y plot where</w:t>
      </w:r>
      <w:r w:rsidR="00F03BAA">
        <w:t xml:space="preserve"> the</w:t>
      </w:r>
      <w:r w:rsidRPr="00590AAC">
        <w:t xml:space="preserve"> </w:t>
      </w:r>
      <w:r w:rsidRPr="00342E93">
        <w:rPr>
          <w:i/>
          <w:iCs/>
        </w:rPr>
        <w:t>x</w:t>
      </w:r>
      <w:r w:rsidRPr="00590AAC">
        <w:t>-axis represent</w:t>
      </w:r>
      <w:r w:rsidR="00F03BAA">
        <w:t>s</w:t>
      </w:r>
      <w:r w:rsidRPr="00590AAC">
        <w:t xml:space="preserve"> time and voltage on</w:t>
      </w:r>
      <w:r w:rsidR="00F03BAA">
        <w:t xml:space="preserve"> the</w:t>
      </w:r>
      <w:r w:rsidRPr="00590AAC">
        <w:t xml:space="preserve"> </w:t>
      </w:r>
      <w:r w:rsidRPr="00342E93">
        <w:rPr>
          <w:i/>
          <w:iCs/>
        </w:rPr>
        <w:t>y</w:t>
      </w:r>
      <w:r w:rsidRPr="00590AAC">
        <w:t>-axis which shows heart activity. These are used to identify cardiac abnormalities and diseases.</w:t>
      </w:r>
      <w:r w:rsidR="000216CA">
        <w:t xml:space="preserve"> </w:t>
      </w:r>
      <w:r w:rsidRPr="00590AAC">
        <w:t xml:space="preserve">These waves need to be transformed </w:t>
      </w:r>
      <w:bookmarkStart w:id="76" w:name="_Int_edOADcqY"/>
      <w:r w:rsidRPr="00590AAC">
        <w:t>for</w:t>
      </w:r>
      <w:bookmarkEnd w:id="76"/>
      <w:r w:rsidRPr="00590AAC">
        <w:t xml:space="preserve"> the classification model to detect heart disease i.e., a noise</w:t>
      </w:r>
      <w:r w:rsidR="00F03BAA">
        <w:t>-</w:t>
      </w:r>
      <w:r w:rsidRPr="00590AAC">
        <w:t xml:space="preserve">free wave [1]. The ECG signals consisted of segments (as given in </w:t>
      </w:r>
      <w:r w:rsidR="00342E93">
        <w:t>Figure 1</w:t>
      </w:r>
      <w:r w:rsidRPr="00590AAC">
        <w:t xml:space="preserve">) </w:t>
      </w:r>
      <w:r w:rsidR="00F03BAA">
        <w:t>that</w:t>
      </w:r>
      <w:r w:rsidR="00F03BAA" w:rsidRPr="00590AAC">
        <w:t xml:space="preserve"> </w:t>
      </w:r>
      <w:r w:rsidRPr="00590AAC">
        <w:t>depict the region between two waves</w:t>
      </w:r>
      <w:r w:rsidR="00F03BAA">
        <w:t>,</w:t>
      </w:r>
      <w:r w:rsidRPr="00590AAC">
        <w:t xml:space="preserve"> i.e., PR and ST. The said regions are important to know the time interval of </w:t>
      </w:r>
      <w:bookmarkStart w:id="77" w:name="_Hlk115873868"/>
      <w:r w:rsidRPr="00590AAC">
        <w:t xml:space="preserve">depolarization </w:t>
      </w:r>
      <w:bookmarkEnd w:id="77"/>
      <w:r w:rsidRPr="00590AAC">
        <w:t>and repolarization among heart chambers</w:t>
      </w:r>
      <w:r w:rsidR="00F03BAA">
        <w:t>,</w:t>
      </w:r>
      <w:r w:rsidRPr="00590AAC">
        <w:t xml:space="preserve"> i.e., atria and ventricles activation</w:t>
      </w:r>
      <w:r w:rsidR="00F03BAA">
        <w:t>,</w:t>
      </w:r>
      <w:r w:rsidRPr="00590AAC">
        <w:t xml:space="preserve"> and the changes in these segments are useful in heart disease prediction. Similarly, the RR interval and R-peaks are also </w:t>
      </w:r>
      <w:bookmarkStart w:id="78" w:name="_Int_LaXI3anA"/>
      <w:r w:rsidRPr="00590AAC">
        <w:t>crucial factors</w:t>
      </w:r>
      <w:bookmarkEnd w:id="78"/>
      <w:r w:rsidRPr="00590AAC">
        <w:t xml:space="preserve"> to determine the patien</w:t>
      </w:r>
      <w:r w:rsidRPr="00342E93">
        <w:t>t</w:t>
      </w:r>
      <w:r w:rsidR="00342E93" w:rsidRPr="00342E93">
        <w:t>’</w:t>
      </w:r>
      <w:r w:rsidRPr="00342E93">
        <w:t>s</w:t>
      </w:r>
      <w:r w:rsidRPr="00590AAC">
        <w:t xml:space="preserve"> health status [2]. </w:t>
      </w:r>
      <w:r w:rsidR="00804458" w:rsidRPr="00590AAC">
        <w:t>ECG is useful in finding various heart</w:t>
      </w:r>
      <w:r w:rsidR="00F03BAA">
        <w:t>-</w:t>
      </w:r>
      <w:r w:rsidR="00804458" w:rsidRPr="00590AAC">
        <w:t>related diseases</w:t>
      </w:r>
      <w:r w:rsidR="00F03BAA">
        <w:t>,</w:t>
      </w:r>
      <w:r w:rsidR="00804458" w:rsidRPr="00590AAC">
        <w:t xml:space="preserve"> including cardiovascular disorder [</w:t>
      </w:r>
      <w:commentRangeStart w:id="79"/>
      <w:commentRangeStart w:id="80"/>
      <w:del w:id="81" w:author="Safdar Muhammad Farhan (DOKT)" w:date="2022-12-05T14:31:00Z">
        <w:r w:rsidR="00804458" w:rsidRPr="00342E93" w:rsidDel="00ED7FA7">
          <w:rPr>
            <w:highlight w:val="yellow"/>
          </w:rPr>
          <w:delText>48</w:delText>
        </w:r>
        <w:commentRangeEnd w:id="79"/>
        <w:r w:rsidR="00342E93" w:rsidDel="00ED7FA7">
          <w:rPr>
            <w:rStyle w:val="CommentReference"/>
            <w:rFonts w:eastAsia="SimSun"/>
            <w:noProof/>
            <w:snapToGrid/>
            <w:lang w:eastAsia="zh-CN" w:bidi="ar-SA"/>
          </w:rPr>
          <w:commentReference w:id="79"/>
        </w:r>
      </w:del>
      <w:commentRangeEnd w:id="80"/>
      <w:r w:rsidR="00D26338">
        <w:rPr>
          <w:rStyle w:val="CommentReference"/>
          <w:rFonts w:eastAsia="SimSun"/>
          <w:noProof/>
          <w:snapToGrid/>
          <w:lang w:eastAsia="zh-CN" w:bidi="ar-SA"/>
        </w:rPr>
        <w:commentReference w:id="80"/>
      </w:r>
      <w:ins w:id="82" w:author="Safdar Muhammad Farhan (DOKT)" w:date="2022-12-05T14:31:00Z">
        <w:r w:rsidR="00ED7FA7">
          <w:t>3</w:t>
        </w:r>
      </w:ins>
      <w:r w:rsidR="00804458" w:rsidRPr="00590AAC">
        <w:t xml:space="preserve">], heart bundle branch </w:t>
      </w:r>
      <w:r w:rsidR="00804458" w:rsidRPr="00342E93">
        <w:t>block [</w:t>
      </w:r>
      <w:del w:id="83" w:author="Safdar Muhammad Farhan (DOKT)" w:date="2022-12-05T14:32:00Z">
        <w:r w:rsidR="00804458" w:rsidRPr="00342E93" w:rsidDel="00ED7FA7">
          <w:delText>49</w:delText>
        </w:r>
      </w:del>
      <w:ins w:id="84" w:author="Safdar Muhammad Farhan (DOKT)" w:date="2022-12-05T14:32:00Z">
        <w:r w:rsidR="00ED7FA7">
          <w:t>4</w:t>
        </w:r>
      </w:ins>
      <w:r w:rsidR="00804458" w:rsidRPr="00342E93">
        <w:t>], ST-T ischemic changes for coronary heart disease [</w:t>
      </w:r>
      <w:del w:id="85" w:author="Safdar Muhammad Farhan (DOKT)" w:date="2022-12-05T14:32:00Z">
        <w:r w:rsidR="00804458" w:rsidRPr="00342E93" w:rsidDel="00ED7FA7">
          <w:delText>50</w:delText>
        </w:r>
      </w:del>
      <w:ins w:id="86" w:author="Safdar Muhammad Farhan (DOKT)" w:date="2022-12-05T14:32:00Z">
        <w:r w:rsidR="00ED7FA7">
          <w:t>5</w:t>
        </w:r>
      </w:ins>
      <w:r w:rsidR="00804458" w:rsidRPr="00342E93">
        <w:t xml:space="preserve">], atrial </w:t>
      </w:r>
      <w:r w:rsidR="00804458" w:rsidRPr="00342E93">
        <w:lastRenderedPageBreak/>
        <w:t>fibrillations due to disordered heart rhythm [</w:t>
      </w:r>
      <w:del w:id="87" w:author="Safdar Muhammad Farhan (DOKT)" w:date="2022-12-05T14:32:00Z">
        <w:r w:rsidR="00804458" w:rsidRPr="00342E93" w:rsidDel="00ED7FA7">
          <w:delText>51</w:delText>
        </w:r>
      </w:del>
      <w:ins w:id="88" w:author="Safdar Muhammad Farhan (DOKT)" w:date="2022-12-05T14:32:00Z">
        <w:r w:rsidR="00ED7FA7">
          <w:t>6</w:t>
        </w:r>
      </w:ins>
      <w:r w:rsidR="00804458" w:rsidRPr="00342E93">
        <w:t>], left ventricular hypertrophy [</w:t>
      </w:r>
      <w:del w:id="89" w:author="Safdar Muhammad Farhan (DOKT)" w:date="2022-12-05T14:32:00Z">
        <w:r w:rsidR="00804458" w:rsidRPr="00342E93" w:rsidDel="00ED7FA7">
          <w:delText>52</w:delText>
        </w:r>
      </w:del>
      <w:ins w:id="90" w:author="Safdar Muhammad Farhan (DOKT)" w:date="2022-12-05T14:32:00Z">
        <w:r w:rsidR="00ED7FA7">
          <w:t>7</w:t>
        </w:r>
      </w:ins>
      <w:r w:rsidR="00804458" w:rsidRPr="00342E93">
        <w:t>]</w:t>
      </w:r>
      <w:r w:rsidR="00F03BAA">
        <w:t>,</w:t>
      </w:r>
      <w:r w:rsidR="00804458" w:rsidRPr="00342E93">
        <w:t xml:space="preserve"> and acute pericarditis [</w:t>
      </w:r>
      <w:del w:id="91" w:author="Safdar Muhammad Farhan (DOKT)" w:date="2022-12-05T14:32:00Z">
        <w:r w:rsidR="00804458" w:rsidRPr="00342E93" w:rsidDel="00ED7FA7">
          <w:delText>53</w:delText>
        </w:r>
      </w:del>
      <w:ins w:id="92" w:author="Safdar Muhammad Farhan (DOKT)" w:date="2022-12-05T14:32:00Z">
        <w:r w:rsidR="00ED7FA7">
          <w:t>8</w:t>
        </w:r>
      </w:ins>
      <w:r w:rsidR="00804458" w:rsidRPr="00342E93">
        <w:t xml:space="preserve">]. </w:t>
      </w:r>
      <w:r w:rsidRPr="00342E93">
        <w:t>Anteroseptal</w:t>
      </w:r>
      <w:r w:rsidRPr="00590AAC">
        <w:t xml:space="preserve"> myocardial infarction (ASMI)</w:t>
      </w:r>
      <w:r w:rsidR="00F03BAA">
        <w:t>,</w:t>
      </w:r>
      <w:r w:rsidRPr="00590AAC">
        <w:t xml:space="preserve"> considered in this study</w:t>
      </w:r>
      <w:r w:rsidR="00F03BAA">
        <w:t>,</w:t>
      </w:r>
      <w:r w:rsidRPr="00590AAC">
        <w:t xml:space="preserve"> is one of the life-threatening heart diseases that occurs due to the rupture of the volatile atherosclerotic plaque in the left anterior descending artery</w:t>
      </w:r>
      <w:r w:rsidR="00804458" w:rsidRPr="00590AAC">
        <w:t xml:space="preserve"> and can be detected through</w:t>
      </w:r>
      <w:r w:rsidR="00F03BAA">
        <w:t xml:space="preserve"> an</w:t>
      </w:r>
      <w:r w:rsidR="00804458" w:rsidRPr="00590AAC">
        <w:t xml:space="preserve"> ECG test</w:t>
      </w:r>
      <w:r w:rsidRPr="00590AAC">
        <w:t xml:space="preserve"> [</w:t>
      </w:r>
      <w:del w:id="93" w:author="Safdar Muhammad Farhan (DOKT)" w:date="2022-12-05T14:34:00Z">
        <w:r w:rsidRPr="00590AAC" w:rsidDel="00ED7FA7">
          <w:delText>3</w:delText>
        </w:r>
      </w:del>
      <w:ins w:id="94" w:author="Safdar Muhammad Farhan (DOKT)" w:date="2022-12-05T14:34:00Z">
        <w:r w:rsidR="00ED7FA7">
          <w:t>9</w:t>
        </w:r>
      </w:ins>
      <w:r w:rsidRPr="00590AAC">
        <w:t>].</w:t>
      </w:r>
    </w:p>
    <w:p w14:paraId="40C48B50" w14:textId="77777777" w:rsidR="00BF1C90" w:rsidRPr="00590AAC" w:rsidRDefault="00BF1C90" w:rsidP="00342E93">
      <w:pPr>
        <w:pStyle w:val="MDPI52figure"/>
        <w:ind w:left="2608"/>
        <w:jc w:val="left"/>
        <w:rPr>
          <w:shd w:val="clear" w:color="auto" w:fill="FFFFFF"/>
        </w:rPr>
      </w:pPr>
      <w:r w:rsidRPr="00590AAC">
        <w:rPr>
          <w:noProof/>
          <w:shd w:val="clear" w:color="auto" w:fill="FFFFFF"/>
        </w:rPr>
        <w:drawing>
          <wp:inline distT="0" distB="0" distL="0" distR="0" wp14:anchorId="439B56EA" wp14:editId="4E525EB5">
            <wp:extent cx="1898737" cy="1880936"/>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29666" cy="1911575"/>
                    </a:xfrm>
                    <a:prstGeom prst="rect">
                      <a:avLst/>
                    </a:prstGeom>
                  </pic:spPr>
                </pic:pic>
              </a:graphicData>
            </a:graphic>
          </wp:inline>
        </w:drawing>
      </w:r>
    </w:p>
    <w:p w14:paraId="4F214411" w14:textId="68DFB659" w:rsidR="00BF1C90" w:rsidRPr="00590AAC" w:rsidRDefault="00342E93" w:rsidP="00342E93">
      <w:pPr>
        <w:pStyle w:val="MDPI51figurecaption"/>
        <w:jc w:val="both"/>
      </w:pPr>
      <w:r w:rsidRPr="00342E93">
        <w:rPr>
          <w:b/>
          <w:bCs/>
        </w:rPr>
        <w:t xml:space="preserve">Figure 1. </w:t>
      </w:r>
      <w:r w:rsidR="00BF1C90" w:rsidRPr="00590AAC">
        <w:t xml:space="preserve">ECG </w:t>
      </w:r>
      <w:r w:rsidR="00F03BAA">
        <w:t>c</w:t>
      </w:r>
      <w:r w:rsidR="00BF1C90" w:rsidRPr="00590AAC">
        <w:t xml:space="preserve">ardiac </w:t>
      </w:r>
      <w:r w:rsidR="00F03BAA">
        <w:t>c</w:t>
      </w:r>
      <w:r w:rsidR="00BF1C90" w:rsidRPr="00590AAC">
        <w:t>ycle (image credit: Public Domain)</w:t>
      </w:r>
      <w:r w:rsidR="007450DF" w:rsidRPr="00590AAC">
        <w:t xml:space="preserve">: </w:t>
      </w:r>
      <w:r w:rsidR="007450DF" w:rsidRPr="00342E93">
        <w:rPr>
          <w:i/>
          <w:iCs/>
        </w:rPr>
        <w:t>x</w:t>
      </w:r>
      <w:r w:rsidR="007450DF" w:rsidRPr="00590AAC">
        <w:t xml:space="preserve">-axis (time), </w:t>
      </w:r>
      <w:r w:rsidR="007450DF" w:rsidRPr="00342E93">
        <w:rPr>
          <w:i/>
          <w:iCs/>
        </w:rPr>
        <w:t>y</w:t>
      </w:r>
      <w:r w:rsidR="007450DF" w:rsidRPr="00590AAC">
        <w:t>-axis (amplitude in mV</w:t>
      </w:r>
      <w:r w:rsidR="00CB2B52" w:rsidRPr="00590AAC">
        <w:t>),</w:t>
      </w:r>
      <w:r w:rsidR="000216CA">
        <w:t xml:space="preserve"> </w:t>
      </w:r>
      <w:r w:rsidR="007450DF" w:rsidRPr="00590AAC">
        <w:t>typical duration (1 s)</w:t>
      </w:r>
      <w:r>
        <w:t>.</w:t>
      </w:r>
    </w:p>
    <w:p w14:paraId="4D752708" w14:textId="1F7105D6" w:rsidR="008D178E" w:rsidRPr="00590AAC" w:rsidRDefault="00BF1C90" w:rsidP="00342E93">
      <w:pPr>
        <w:pStyle w:val="MDPI31text"/>
      </w:pPr>
      <w:r w:rsidRPr="00590AAC">
        <w:t>ECG signals have some non-cardiac signals, making them noisy</w:t>
      </w:r>
      <w:r w:rsidR="00F03BAA">
        <w:t xml:space="preserve"> and</w:t>
      </w:r>
      <w:r w:rsidRPr="00590AAC">
        <w:t xml:space="preserve"> thus affecting the ability to differentiate between normal and abnormal signals. The noise in the signals produces some additional frequency components</w:t>
      </w:r>
      <w:r w:rsidR="00F03BAA">
        <w:t>,</w:t>
      </w:r>
      <w:r w:rsidRPr="00590AAC">
        <w:t xml:space="preserve"> i.e., </w:t>
      </w:r>
      <w:bookmarkStart w:id="95" w:name="_Int_duRByxfr"/>
      <w:r w:rsidRPr="00590AAC">
        <w:t>low</w:t>
      </w:r>
      <w:bookmarkEnd w:id="95"/>
      <w:r w:rsidRPr="00590AAC">
        <w:t xml:space="preserve"> and high frequencies. These push the vital clinical evidence beyond</w:t>
      </w:r>
      <w:r w:rsidR="00F03BAA">
        <w:t>,</w:t>
      </w:r>
      <w:r w:rsidRPr="00590AAC">
        <w:t xml:space="preserve"> and therefore, a misclassification occurs [</w:t>
      </w:r>
      <w:del w:id="96" w:author="Safdar Muhammad Farhan (DOKT)" w:date="2022-12-05T14:35:00Z">
        <w:r w:rsidRPr="00590AAC" w:rsidDel="00ED7FA7">
          <w:delText>4</w:delText>
        </w:r>
      </w:del>
      <w:ins w:id="97" w:author="Safdar Muhammad Farhan (DOKT)" w:date="2022-12-05T14:35:00Z">
        <w:r w:rsidR="00ED7FA7">
          <w:t>10</w:t>
        </w:r>
      </w:ins>
      <w:r w:rsidR="00342E93">
        <w:t>,</w:t>
      </w:r>
      <w:del w:id="98" w:author="Safdar Muhammad Farhan (DOKT)" w:date="2022-12-05T14:35:00Z">
        <w:r w:rsidRPr="00590AAC" w:rsidDel="00ED7FA7">
          <w:delText>5</w:delText>
        </w:r>
      </w:del>
      <w:ins w:id="99" w:author="Safdar Muhammad Farhan (DOKT)" w:date="2022-12-05T14:35:00Z">
        <w:r w:rsidR="00ED7FA7">
          <w:t>11</w:t>
        </w:r>
      </w:ins>
      <w:r w:rsidRPr="00590AAC">
        <w:t xml:space="preserve">]. The noise is of </w:t>
      </w:r>
      <w:bookmarkStart w:id="100" w:name="_Int_FbH9uxaS"/>
      <w:r w:rsidRPr="00590AAC">
        <w:t>diverse types</w:t>
      </w:r>
      <w:bookmarkEnd w:id="100"/>
      <w:r w:rsidR="00F03BAA">
        <w:t>,</w:t>
      </w:r>
      <w:r w:rsidRPr="00590AAC">
        <w:t xml:space="preserve"> including powerline interference, muscle artifacts, baseline wanders</w:t>
      </w:r>
      <w:r w:rsidR="00F03BAA">
        <w:t>,</w:t>
      </w:r>
      <w:r w:rsidRPr="00590AAC">
        <w:t xml:space="preserve"> and electrode contact. The impact of noise on ECG is sometimes much worse, corrupting to an extent making the medical professionals impossible to study. The delays due to repeating the ECG or wrong interpretation may be harmful for the patients’ health [</w:t>
      </w:r>
      <w:del w:id="101" w:author="Safdar Muhammad Farhan (DOKT)" w:date="2022-12-05T14:35:00Z">
        <w:r w:rsidRPr="00590AAC" w:rsidDel="00ED7FA7">
          <w:delText>4</w:delText>
        </w:r>
      </w:del>
      <w:ins w:id="102" w:author="Safdar Muhammad Farhan (DOKT)" w:date="2022-12-05T14:35:00Z">
        <w:r w:rsidR="00ED7FA7">
          <w:t>10</w:t>
        </w:r>
      </w:ins>
      <w:r w:rsidRPr="00590AAC">
        <w:t>,</w:t>
      </w:r>
      <w:del w:id="103" w:author="Safdar Muhammad Farhan (DOKT)" w:date="2022-12-05T14:35:00Z">
        <w:r w:rsidRPr="00590AAC" w:rsidDel="00ED7FA7">
          <w:delText>6</w:delText>
        </w:r>
      </w:del>
      <w:ins w:id="104" w:author="Safdar Muhammad Farhan (DOKT)" w:date="2022-12-05T14:35:00Z">
        <w:r w:rsidR="00ED7FA7">
          <w:t>12</w:t>
        </w:r>
      </w:ins>
      <w:r w:rsidRPr="00590AAC">
        <w:t xml:space="preserve">]. A signal denoising is a crucial factor for the accurate disease classification from the ECG signals. Wavelet transformation (WT) has become famous in biomedical signals since the 1990s for giving </w:t>
      </w:r>
      <w:r w:rsidR="00F03BAA">
        <w:t>a</w:t>
      </w:r>
      <w:r w:rsidR="00F03BAA" w:rsidRPr="00590AAC">
        <w:t xml:space="preserve"> </w:t>
      </w:r>
      <w:r w:rsidRPr="00590AAC">
        <w:t xml:space="preserve">progressive interpretation of the data. WT extracts the features from signals by decomposing input data into smooth patterns </w:t>
      </w:r>
      <w:r w:rsidR="00F03BAA">
        <w:t xml:space="preserve">and </w:t>
      </w:r>
      <w:r w:rsidRPr="00590AAC">
        <w:t xml:space="preserve">then </w:t>
      </w:r>
      <w:r w:rsidR="00F03BAA">
        <w:t>performing</w:t>
      </w:r>
      <w:r w:rsidR="00F03BAA" w:rsidRPr="00590AAC">
        <w:t xml:space="preserve"> </w:t>
      </w:r>
      <w:r w:rsidRPr="00590AAC">
        <w:t>reconstruction of the signals</w:t>
      </w:r>
      <w:r w:rsidR="00F03BAA">
        <w:t>,</w:t>
      </w:r>
      <w:r w:rsidRPr="00590AAC">
        <w:t xml:space="preserve"> which gives</w:t>
      </w:r>
      <w:r w:rsidR="00F03BAA">
        <w:t xml:space="preserve"> a</w:t>
      </w:r>
      <w:r w:rsidRPr="00590AAC">
        <w:t xml:space="preserve"> better understanding [</w:t>
      </w:r>
      <w:del w:id="105" w:author="Safdar Muhammad Farhan (DOKT)" w:date="2022-12-05T14:35:00Z">
        <w:r w:rsidRPr="00590AAC" w:rsidDel="00ED7FA7">
          <w:delText>7</w:delText>
        </w:r>
      </w:del>
      <w:ins w:id="106" w:author="Safdar Muhammad Farhan (DOKT)" w:date="2022-12-05T14:35:00Z">
        <w:r w:rsidR="00ED7FA7">
          <w:t>13</w:t>
        </w:r>
      </w:ins>
      <w:r w:rsidRPr="00590AAC">
        <w:t>]. WT has</w:t>
      </w:r>
      <w:r w:rsidR="00083C8E">
        <w:t xml:space="preserve"> the following</w:t>
      </w:r>
      <w:r w:rsidRPr="00590AAC">
        <w:t xml:space="preserve"> two types: continuous and discrete wavelets. The continuous WT follows the shifting and scaling mechanism of the base signal, utilizing each conceivable wavelet, therefore, it is highly redundant. The discrete WT (which </w:t>
      </w:r>
      <w:r w:rsidR="00F03BAA">
        <w:t xml:space="preserve">is </w:t>
      </w:r>
      <w:r w:rsidRPr="00590AAC">
        <w:t xml:space="preserve">applied in </w:t>
      </w:r>
      <w:r w:rsidR="0030032D" w:rsidRPr="00590AAC">
        <w:t>this</w:t>
      </w:r>
      <w:r w:rsidRPr="00590AAC">
        <w:t xml:space="preserve"> study) on the other hand pursues only the limited set of wavelets such as locations and scales, thus, more efficiently [</w:t>
      </w:r>
      <w:del w:id="107" w:author="Safdar Muhammad Farhan (DOKT)" w:date="2022-12-05T14:35:00Z">
        <w:r w:rsidRPr="00590AAC" w:rsidDel="00ED7FA7">
          <w:delText>8</w:delText>
        </w:r>
      </w:del>
      <w:ins w:id="108" w:author="Safdar Muhammad Farhan (DOKT)" w:date="2022-12-05T14:35:00Z">
        <w:r w:rsidR="00ED7FA7">
          <w:t>14</w:t>
        </w:r>
      </w:ins>
      <w:r w:rsidRPr="00590AAC">
        <w:t>]. The types of noises discussed earlier</w:t>
      </w:r>
      <w:r w:rsidR="00F03BAA">
        <w:t>,</w:t>
      </w:r>
      <w:r w:rsidRPr="00590AAC">
        <w:t xml:space="preserve"> i.e., baseline wanders and powerline interference can be constricted by applying the denoising technique based on discrete </w:t>
      </w:r>
      <w:commentRangeStart w:id="109"/>
      <w:commentRangeStart w:id="110"/>
      <w:r w:rsidRPr="00590AAC">
        <w:t>wavelet</w:t>
      </w:r>
      <w:del w:id="111" w:author="Safdar Muhammad Farhan (DOKT)" w:date="2022-12-05T10:07:00Z">
        <w:r w:rsidR="00F03BAA" w:rsidDel="0026284B">
          <w:delText>s</w:delText>
        </w:r>
      </w:del>
      <w:r w:rsidRPr="00590AAC">
        <w:t xml:space="preserve"> </w:t>
      </w:r>
      <w:commentRangeEnd w:id="109"/>
      <w:r w:rsidR="00F03BAA">
        <w:rPr>
          <w:rStyle w:val="CommentReference"/>
          <w:rFonts w:eastAsia="SimSun"/>
          <w:noProof/>
          <w:snapToGrid/>
          <w:lang w:eastAsia="zh-CN" w:bidi="ar-SA"/>
        </w:rPr>
        <w:commentReference w:id="109"/>
      </w:r>
      <w:commentRangeEnd w:id="110"/>
      <w:r w:rsidR="0026284B">
        <w:rPr>
          <w:rStyle w:val="CommentReference"/>
          <w:rFonts w:eastAsia="SimSun"/>
          <w:noProof/>
          <w:snapToGrid/>
          <w:lang w:eastAsia="zh-CN" w:bidi="ar-SA"/>
        </w:rPr>
        <w:commentReference w:id="110"/>
      </w:r>
      <w:r w:rsidRPr="00590AAC">
        <w:t xml:space="preserve">as </w:t>
      </w:r>
      <w:r w:rsidR="00083C8E">
        <w:t>performed</w:t>
      </w:r>
      <w:r w:rsidR="00083C8E" w:rsidRPr="00590AAC">
        <w:t xml:space="preserve"> </w:t>
      </w:r>
      <w:r w:rsidRPr="00590AAC">
        <w:t>in [</w:t>
      </w:r>
      <w:del w:id="112" w:author="Safdar Muhammad Farhan (DOKT)" w:date="2022-12-05T14:35:00Z">
        <w:r w:rsidRPr="00590AAC" w:rsidDel="00ED7FA7">
          <w:delText>9</w:delText>
        </w:r>
      </w:del>
      <w:ins w:id="113" w:author="Safdar Muhammad Farhan (DOKT)" w:date="2022-12-05T14:35:00Z">
        <w:r w:rsidR="00ED7FA7">
          <w:t>15</w:t>
        </w:r>
      </w:ins>
      <w:r w:rsidR="00342E93">
        <w:t>,</w:t>
      </w:r>
      <w:del w:id="114" w:author="Safdar Muhammad Farhan (DOKT)" w:date="2022-12-05T14:35:00Z">
        <w:r w:rsidRPr="00590AAC" w:rsidDel="00ED7FA7">
          <w:delText>10</w:delText>
        </w:r>
      </w:del>
      <w:ins w:id="115" w:author="Safdar Muhammad Farhan (DOKT)" w:date="2022-12-05T14:35:00Z">
        <w:r w:rsidR="00ED7FA7">
          <w:t>16</w:t>
        </w:r>
      </w:ins>
      <w:r w:rsidRPr="00590AAC">
        <w:t xml:space="preserve">]. The cleaned signal gives a better interpretation of the ECG. </w:t>
      </w:r>
      <w:bookmarkStart w:id="116" w:name="_Int_odnhsu9E"/>
      <w:r w:rsidRPr="00590AAC">
        <w:t>To</w:t>
      </w:r>
      <w:bookmarkEnd w:id="116"/>
      <w:r w:rsidRPr="00590AAC">
        <w:t xml:space="preserve"> apply the denoising approach, diverse wavelets from the families including Daubechies, Bior</w:t>
      </w:r>
      <w:r w:rsidR="00F03BAA">
        <w:t>,</w:t>
      </w:r>
      <w:r w:rsidRPr="00590AAC">
        <w:t xml:space="preserve"> and </w:t>
      </w:r>
      <w:r w:rsidR="00F03BAA">
        <w:t>C</w:t>
      </w:r>
      <w:r w:rsidRPr="00590AAC">
        <w:t>oif are practiced</w:t>
      </w:r>
      <w:r w:rsidR="00F03BAA">
        <w:t>,</w:t>
      </w:r>
      <w:r w:rsidRPr="00590AAC">
        <w:t xml:space="preserve"> enhancing the signals [</w:t>
      </w:r>
      <w:del w:id="117" w:author="Safdar Muhammad Farhan (DOKT)" w:date="2022-12-05T14:35:00Z">
        <w:r w:rsidRPr="00590AAC" w:rsidDel="00ED7FA7">
          <w:delText>11</w:delText>
        </w:r>
      </w:del>
      <w:ins w:id="118" w:author="Safdar Muhammad Farhan (DOKT)" w:date="2022-12-05T14:35:00Z">
        <w:r w:rsidR="00ED7FA7">
          <w:t>17</w:t>
        </w:r>
      </w:ins>
      <w:r w:rsidRPr="00590AAC">
        <w:t>].</w:t>
      </w:r>
      <w:r w:rsidR="008D178E" w:rsidRPr="00590AAC">
        <w:t xml:space="preserve"> The main reason for</w:t>
      </w:r>
      <w:r w:rsidR="00F03BAA">
        <w:t xml:space="preserve"> the</w:t>
      </w:r>
      <w:r w:rsidR="008D178E" w:rsidRPr="00590AAC">
        <w:t xml:space="preserve"> preference of WT for signal denoising is that it offers </w:t>
      </w:r>
      <w:r w:rsidR="00F03BAA">
        <w:t xml:space="preserve">a </w:t>
      </w:r>
      <w:r w:rsidR="008D178E" w:rsidRPr="00590AAC">
        <w:t>range of wavelets</w:t>
      </w:r>
      <w:r w:rsidR="00F03BAA">
        <w:t>,</w:t>
      </w:r>
      <w:r w:rsidR="008D178E" w:rsidRPr="00590AAC">
        <w:t xml:space="preserve"> i.e., Daubechies, Haar, Coif, Sym</w:t>
      </w:r>
      <w:r w:rsidR="00F03BAA">
        <w:t>,</w:t>
      </w:r>
      <w:r w:rsidR="008D178E" w:rsidRPr="00590AAC">
        <w:t xml:space="preserve"> and Bior. Therefore, there are </w:t>
      </w:r>
      <w:r w:rsidR="00F03BAA">
        <w:t>a</w:t>
      </w:r>
      <w:r w:rsidR="00F03BAA" w:rsidRPr="00590AAC">
        <w:t xml:space="preserve"> </w:t>
      </w:r>
      <w:r w:rsidR="008D178E" w:rsidRPr="00590AAC">
        <w:t xml:space="preserve">number of options available under </w:t>
      </w:r>
      <w:r w:rsidR="00F03BAA">
        <w:t xml:space="preserve">a </w:t>
      </w:r>
      <w:r w:rsidR="008D178E" w:rsidRPr="00590AAC">
        <w:t>single approach to find</w:t>
      </w:r>
      <w:r w:rsidR="00F03BAA">
        <w:t>ing</w:t>
      </w:r>
      <w:r w:rsidR="008D178E" w:rsidRPr="00590AAC">
        <w:t xml:space="preserve"> the best matching wavelet for the presented problem.</w:t>
      </w:r>
    </w:p>
    <w:p w14:paraId="10D7A761" w14:textId="15E33CD3" w:rsidR="000216CA" w:rsidRPr="00590AAC" w:rsidRDefault="00BF1C90" w:rsidP="00342E93">
      <w:pPr>
        <w:pStyle w:val="MDPI31text"/>
      </w:pPr>
      <w:r w:rsidRPr="00590AAC">
        <w:t>Another approach for ECG signals analysis is Fast Fourier Transformation (FFT)</w:t>
      </w:r>
      <w:r w:rsidR="00F03BAA">
        <w:t>,</w:t>
      </w:r>
      <w:r w:rsidRPr="00590AAC">
        <w:t xml:space="preserve"> which is used to transform the signals </w:t>
      </w:r>
      <w:r w:rsidR="004F2D15" w:rsidRPr="00590AAC">
        <w:t xml:space="preserve">into </w:t>
      </w:r>
      <w:r w:rsidR="00F03BAA">
        <w:t xml:space="preserve">a </w:t>
      </w:r>
      <w:r w:rsidR="004F2D15" w:rsidRPr="00590AAC">
        <w:t>time-</w:t>
      </w:r>
      <w:r w:rsidRPr="00590AAC">
        <w:t>frequency domain [</w:t>
      </w:r>
      <w:del w:id="119" w:author="Safdar Muhammad Farhan (DOKT)" w:date="2022-12-05T14:35:00Z">
        <w:r w:rsidRPr="00590AAC" w:rsidDel="00ED7FA7">
          <w:delText>12</w:delText>
        </w:r>
      </w:del>
      <w:ins w:id="120" w:author="Safdar Muhammad Farhan (DOKT)" w:date="2022-12-05T14:35:00Z">
        <w:r w:rsidR="00ED7FA7">
          <w:t>18</w:t>
        </w:r>
      </w:ins>
      <w:r w:rsidRPr="00590AAC">
        <w:t xml:space="preserve">]. Correspondingly, a sliding window-based version of the Fourier transformation called Short Time Fourier Transformation (STFT) deployed in </w:t>
      </w:r>
      <w:r w:rsidR="00F03BAA">
        <w:t xml:space="preserve">the </w:t>
      </w:r>
      <w:r w:rsidR="00B10124" w:rsidRPr="00590AAC">
        <w:t>proposed</w:t>
      </w:r>
      <w:r w:rsidRPr="00590AAC">
        <w:t xml:space="preserve"> study is used for the efficient signal analysis both in terms of computational time and memory.</w:t>
      </w:r>
      <w:r w:rsidR="00C03D68" w:rsidRPr="00590AAC">
        <w:t xml:space="preserve"> STFT is comparatively faster and has good precision</w:t>
      </w:r>
      <w:r w:rsidR="00F03BAA">
        <w:t>,</w:t>
      </w:r>
      <w:r w:rsidR="00C03D68" w:rsidRPr="00590AAC">
        <w:t xml:space="preserve"> as highlighted </w:t>
      </w:r>
      <w:r w:rsidR="00C03D68" w:rsidRPr="00342E93">
        <w:t>in [</w:t>
      </w:r>
      <w:del w:id="121" w:author="Safdar Muhammad Farhan (DOKT)" w:date="2022-12-05T14:38:00Z">
        <w:r w:rsidR="00C03D68" w:rsidRPr="00342E93" w:rsidDel="00A623E9">
          <w:delText>46</w:delText>
        </w:r>
      </w:del>
      <w:ins w:id="122" w:author="Safdar Muhammad Farhan (DOKT)" w:date="2022-12-05T14:39:00Z">
        <w:r w:rsidR="00A623E9">
          <w:t>19</w:t>
        </w:r>
      </w:ins>
      <w:r w:rsidR="00C03D68" w:rsidRPr="00342E93">
        <w:t xml:space="preserve">]. The other possible time-frequency transformation methods are </w:t>
      </w:r>
      <w:r w:rsidR="00F03BAA">
        <w:t>f</w:t>
      </w:r>
      <w:r w:rsidR="00C03D68" w:rsidRPr="00342E93">
        <w:t xml:space="preserve">ast Fourier </w:t>
      </w:r>
      <w:r w:rsidR="00F03BAA">
        <w:t>t</w:t>
      </w:r>
      <w:r w:rsidR="00C03D68" w:rsidRPr="00342E93">
        <w:t>ransformation [</w:t>
      </w:r>
      <w:del w:id="123" w:author="Safdar Muhammad Farhan (DOKT)" w:date="2022-12-05T14:38:00Z">
        <w:r w:rsidR="00C03D68" w:rsidRPr="00342E93" w:rsidDel="00A623E9">
          <w:delText>45</w:delText>
        </w:r>
      </w:del>
      <w:ins w:id="124" w:author="Safdar Muhammad Farhan (DOKT)" w:date="2022-12-05T14:39:00Z">
        <w:r w:rsidR="00A623E9">
          <w:t>20</w:t>
        </w:r>
      </w:ins>
      <w:r w:rsidR="00C03D68" w:rsidRPr="00342E93">
        <w:t>], synchro</w:t>
      </w:r>
      <w:r w:rsidR="00F03BAA">
        <w:t>-</w:t>
      </w:r>
      <w:r w:rsidR="00C03D68" w:rsidRPr="00342E93">
        <w:t>squeezed transform [</w:t>
      </w:r>
      <w:del w:id="125" w:author="Safdar Muhammad Farhan (DOKT)" w:date="2022-12-05T14:38:00Z">
        <w:r w:rsidR="00C03D68" w:rsidRPr="00342E93" w:rsidDel="00A623E9">
          <w:delText>46</w:delText>
        </w:r>
      </w:del>
      <w:ins w:id="126" w:author="Safdar Muhammad Farhan (DOKT)" w:date="2022-12-05T14:39:00Z">
        <w:r w:rsidR="00A623E9">
          <w:t>19</w:t>
        </w:r>
      </w:ins>
      <w:r w:rsidR="00C03D68" w:rsidRPr="00342E93">
        <w:t>]</w:t>
      </w:r>
      <w:r w:rsidR="00F03BAA">
        <w:t>,</w:t>
      </w:r>
      <w:r w:rsidR="00C03D68" w:rsidRPr="00342E93">
        <w:t xml:space="preserve"> and </w:t>
      </w:r>
      <w:r w:rsidR="00F03BAA">
        <w:t>c</w:t>
      </w:r>
      <w:r w:rsidR="00C03D68" w:rsidRPr="00342E93">
        <w:t xml:space="preserve">ontinuous </w:t>
      </w:r>
      <w:r w:rsidR="00F03BAA">
        <w:t>w</w:t>
      </w:r>
      <w:r w:rsidR="00C03D68" w:rsidRPr="00342E93">
        <w:t xml:space="preserve">avelet </w:t>
      </w:r>
      <w:r w:rsidR="00F03BAA">
        <w:t>t</w:t>
      </w:r>
      <w:r w:rsidR="00C03D68" w:rsidRPr="00342E93">
        <w:t>ransformation [</w:t>
      </w:r>
      <w:del w:id="127" w:author="Safdar Muhammad Farhan (DOKT)" w:date="2022-12-05T14:38:00Z">
        <w:r w:rsidR="00C03D68" w:rsidRPr="00342E93" w:rsidDel="00A623E9">
          <w:delText>47</w:delText>
        </w:r>
      </w:del>
      <w:ins w:id="128" w:author="Safdar Muhammad Farhan (DOKT)" w:date="2022-12-05T14:38:00Z">
        <w:r w:rsidR="00A623E9">
          <w:t>21</w:t>
        </w:r>
      </w:ins>
      <w:r w:rsidR="00C03D68" w:rsidRPr="00342E93">
        <w:t xml:space="preserve">]. </w:t>
      </w:r>
      <w:commentRangeStart w:id="129"/>
      <w:commentRangeStart w:id="130"/>
      <w:r w:rsidRPr="00342E93">
        <w:t xml:space="preserve">It takes </w:t>
      </w:r>
      <w:r w:rsidR="00F03BAA">
        <w:t xml:space="preserve">a </w:t>
      </w:r>
      <w:r w:rsidRPr="00342E93">
        <w:t xml:space="preserve">few parameters to </w:t>
      </w:r>
      <w:r w:rsidRPr="00342E93">
        <w:lastRenderedPageBreak/>
        <w:t>perform transformation</w:t>
      </w:r>
      <w:r w:rsidR="00F03BAA">
        <w:t>,</w:t>
      </w:r>
      <w:r w:rsidRPr="00342E93">
        <w:t xml:space="preserve"> i.e., </w:t>
      </w:r>
      <w:r w:rsidR="00F03BAA">
        <w:t xml:space="preserve">the </w:t>
      </w:r>
      <w:r w:rsidRPr="00342E93">
        <w:t>signal data array</w:t>
      </w:r>
      <w:del w:id="131" w:author="Safdar Muhammad Farhan (DOKT)" w:date="2022-12-05T10:08:00Z">
        <w:r w:rsidRPr="00342E93" w:rsidDel="0026284B">
          <w:delText xml:space="preserve"> as</w:delText>
        </w:r>
        <w:r w:rsidR="00F03BAA" w:rsidDel="0026284B">
          <w:delText xml:space="preserve"> a</w:delText>
        </w:r>
        <w:r w:rsidRPr="00342E93" w:rsidDel="0026284B">
          <w:delText xml:space="preserve"> time-series</w:delText>
        </w:r>
      </w:del>
      <w:r w:rsidRPr="00342E93">
        <w:t xml:space="preserve">, </w:t>
      </w:r>
      <w:r w:rsidR="00F03BAA">
        <w:t xml:space="preserve">the </w:t>
      </w:r>
      <w:r w:rsidRPr="00342E93">
        <w:t>length of the</w:t>
      </w:r>
      <w:r w:rsidRPr="00590AAC">
        <w:t xml:space="preserve"> segments, sampling frequency as </w:t>
      </w:r>
      <w:r w:rsidR="00F03BAA">
        <w:t xml:space="preserve">a </w:t>
      </w:r>
      <w:r w:rsidRPr="00590AAC">
        <w:t>number of samples per cycle</w:t>
      </w:r>
      <w:commentRangeEnd w:id="129"/>
      <w:r w:rsidR="00F03BAA">
        <w:rPr>
          <w:rStyle w:val="CommentReference"/>
          <w:rFonts w:eastAsia="SimSun"/>
          <w:noProof/>
          <w:snapToGrid/>
          <w:lang w:eastAsia="zh-CN" w:bidi="ar-SA"/>
        </w:rPr>
        <w:commentReference w:id="129"/>
      </w:r>
      <w:commentRangeEnd w:id="130"/>
      <w:r w:rsidR="0026284B">
        <w:rPr>
          <w:rStyle w:val="CommentReference"/>
          <w:rFonts w:eastAsia="SimSun"/>
          <w:noProof/>
          <w:snapToGrid/>
          <w:lang w:eastAsia="zh-CN" w:bidi="ar-SA"/>
        </w:rPr>
        <w:commentReference w:id="130"/>
      </w:r>
      <w:r w:rsidRPr="00590AAC">
        <w:t xml:space="preserve">, </w:t>
      </w:r>
      <w:del w:id="132" w:author="Safdar Muhammad Farhan (DOKT)" w:date="2022-12-05T10:09:00Z">
        <w:r w:rsidRPr="00590AAC" w:rsidDel="0026284B">
          <w:delText>overlapping</w:delText>
        </w:r>
      </w:del>
      <w:del w:id="133" w:author="Safdar Muhammad Farhan (DOKT)" w:date="2022-12-05T10:08:00Z">
        <w:r w:rsidRPr="00590AAC" w:rsidDel="0026284B">
          <w:delText xml:space="preserve"> </w:delText>
        </w:r>
      </w:del>
      <w:ins w:id="134" w:author="Safdar Muhammad Farhan (DOKT)" w:date="2022-12-05T10:09:00Z">
        <w:r w:rsidR="0026284B" w:rsidRPr="00590AAC">
          <w:t>overlapping</w:t>
        </w:r>
        <w:r w:rsidR="0026284B">
          <w:t xml:space="preserve"> ratio </w:t>
        </w:r>
      </w:ins>
      <w:del w:id="135" w:author="Safdar Muhammad Farhan (DOKT)" w:date="2022-12-05T10:08:00Z">
        <w:r w:rsidRPr="00590AAC" w:rsidDel="0026284B">
          <w:delText xml:space="preserve">points among the </w:delText>
        </w:r>
        <w:commentRangeStart w:id="136"/>
        <w:commentRangeStart w:id="137"/>
        <w:r w:rsidRPr="00590AAC" w:rsidDel="0026284B">
          <w:delText>segments</w:delText>
        </w:r>
        <w:r w:rsidR="00F03BAA" w:rsidDel="0026284B">
          <w:delText>’</w:delText>
        </w:r>
        <w:r w:rsidRPr="00590AAC" w:rsidDel="0026284B">
          <w:delText xml:space="preserve"> </w:delText>
        </w:r>
        <w:commentRangeEnd w:id="136"/>
        <w:r w:rsidR="00F03BAA" w:rsidDel="0026284B">
          <w:rPr>
            <w:rStyle w:val="CommentReference"/>
            <w:rFonts w:eastAsia="SimSun"/>
            <w:noProof/>
            <w:snapToGrid/>
            <w:lang w:eastAsia="zh-CN" w:bidi="ar-SA"/>
          </w:rPr>
          <w:commentReference w:id="136"/>
        </w:r>
      </w:del>
      <w:commentRangeEnd w:id="137"/>
      <w:r w:rsidR="0026284B">
        <w:rPr>
          <w:rStyle w:val="CommentReference"/>
          <w:rFonts w:eastAsia="SimSun"/>
          <w:noProof/>
          <w:snapToGrid/>
          <w:lang w:eastAsia="zh-CN" w:bidi="ar-SA"/>
        </w:rPr>
        <w:commentReference w:id="137"/>
      </w:r>
      <w:del w:id="138" w:author="Safdar Muhammad Farhan (DOKT)" w:date="2022-12-05T10:08:00Z">
        <w:r w:rsidRPr="00590AAC" w:rsidDel="0026284B">
          <w:delText>ratio</w:delText>
        </w:r>
      </w:del>
      <w:del w:id="139" w:author="Safdar Muhammad Farhan (DOKT)" w:date="2022-12-05T10:09:00Z">
        <w:r w:rsidR="00F03BAA" w:rsidDel="0026284B">
          <w:delText>,</w:delText>
        </w:r>
        <w:r w:rsidRPr="00590AAC" w:rsidDel="0026284B">
          <w:delText xml:space="preserve"> </w:delText>
        </w:r>
      </w:del>
      <w:r w:rsidRPr="00590AAC">
        <w:t>which</w:t>
      </w:r>
      <w:r w:rsidR="00F03BAA">
        <w:t xml:space="preserve"> </w:t>
      </w:r>
      <w:del w:id="140" w:author="Safdar Muhammad Farhan (DOKT)" w:date="2022-12-05T10:09:00Z">
        <w:r w:rsidR="00F03BAA" w:rsidDel="0026284B">
          <w:delText>is</w:delText>
        </w:r>
        <w:r w:rsidRPr="00590AAC" w:rsidDel="0026284B">
          <w:delText xml:space="preserve"> </w:delText>
        </w:r>
      </w:del>
      <w:r w:rsidRPr="00590AAC">
        <w:t>usually set as 25%, 50%</w:t>
      </w:r>
      <w:r w:rsidR="00F03BAA">
        <w:t>,</w:t>
      </w:r>
      <w:r w:rsidRPr="00590AAC">
        <w:t xml:space="preserve"> or 75%</w:t>
      </w:r>
      <w:r w:rsidR="00F03BAA">
        <w:t>,</w:t>
      </w:r>
      <w:r w:rsidRPr="00590AAC">
        <w:t xml:space="preserve"> and window size [</w:t>
      </w:r>
      <w:del w:id="141" w:author="Safdar Muhammad Farhan (DOKT)" w:date="2022-12-05T14:40:00Z">
        <w:r w:rsidRPr="00590AAC" w:rsidDel="00872368">
          <w:delText>13</w:delText>
        </w:r>
      </w:del>
      <w:ins w:id="142" w:author="Safdar Muhammad Farhan (DOKT)" w:date="2022-12-05T14:40:00Z">
        <w:r w:rsidR="00872368">
          <w:t>22</w:t>
        </w:r>
      </w:ins>
      <w:r w:rsidR="00342E93">
        <w:t>,</w:t>
      </w:r>
      <w:del w:id="143" w:author="Safdar Muhammad Farhan (DOKT)" w:date="2022-12-05T14:40:00Z">
        <w:r w:rsidRPr="00590AAC" w:rsidDel="00872368">
          <w:delText>14</w:delText>
        </w:r>
      </w:del>
      <w:ins w:id="144" w:author="Safdar Muhammad Farhan (DOKT)" w:date="2022-12-05T14:40:00Z">
        <w:r w:rsidR="00872368">
          <w:t>23</w:t>
        </w:r>
      </w:ins>
      <w:r w:rsidRPr="00590AAC">
        <w:t>] as described in [</w:t>
      </w:r>
      <w:del w:id="145" w:author="Safdar Muhammad Farhan (DOKT)" w:date="2022-12-05T14:41:00Z">
        <w:r w:rsidRPr="00590AAC" w:rsidDel="00872368">
          <w:delText>15</w:delText>
        </w:r>
      </w:del>
      <w:ins w:id="146" w:author="Safdar Muhammad Farhan (DOKT)" w:date="2022-12-05T14:41:00Z">
        <w:r w:rsidR="00872368">
          <w:t>24</w:t>
        </w:r>
      </w:ins>
      <w:r w:rsidRPr="00590AAC">
        <w:t xml:space="preserve">]. By applying the discussed approach, the output appears </w:t>
      </w:r>
      <w:del w:id="147" w:author="Safdar Muhammad Farhan (DOKT)" w:date="2022-12-05T10:10:00Z">
        <w:r w:rsidRPr="00590AAC" w:rsidDel="00196F00">
          <w:delText xml:space="preserve">in the form of a graph </w:delText>
        </w:r>
      </w:del>
      <w:ins w:id="148" w:author="Safdar Muhammad Farhan (DOKT)" w:date="2022-12-05T10:10:00Z">
        <w:r w:rsidR="00196F00">
          <w:t xml:space="preserve">which </w:t>
        </w:r>
      </w:ins>
      <w:commentRangeStart w:id="149"/>
      <w:commentRangeStart w:id="150"/>
      <w:r w:rsidRPr="00590AAC">
        <w:t xml:space="preserve">called </w:t>
      </w:r>
      <w:r w:rsidR="00F03BAA">
        <w:t xml:space="preserve">a </w:t>
      </w:r>
      <w:r w:rsidRPr="00590AAC">
        <w:t>spectrogram</w:t>
      </w:r>
      <w:ins w:id="151" w:author="Safdar Muhammad Farhan (DOKT)" w:date="2022-12-05T10:10:00Z">
        <w:r w:rsidR="00196F00">
          <w:t xml:space="preserve"> that</w:t>
        </w:r>
      </w:ins>
      <w:del w:id="152" w:author="Safdar Muhammad Farhan (DOKT)" w:date="2022-12-05T10:10:00Z">
        <w:r w:rsidR="00F03BAA" w:rsidDel="00196F00">
          <w:delText>,</w:delText>
        </w:r>
        <w:r w:rsidRPr="00590AAC" w:rsidDel="00196F00">
          <w:delText xml:space="preserve"> which </w:delText>
        </w:r>
        <w:commentRangeEnd w:id="149"/>
        <w:r w:rsidR="00F03BAA" w:rsidDel="00196F00">
          <w:rPr>
            <w:rStyle w:val="CommentReference"/>
            <w:rFonts w:eastAsia="SimSun"/>
            <w:noProof/>
            <w:snapToGrid/>
            <w:lang w:eastAsia="zh-CN" w:bidi="ar-SA"/>
          </w:rPr>
          <w:commentReference w:id="149"/>
        </w:r>
      </w:del>
      <w:commentRangeEnd w:id="150"/>
      <w:r w:rsidR="00196F00">
        <w:rPr>
          <w:rStyle w:val="CommentReference"/>
          <w:rFonts w:eastAsia="SimSun"/>
          <w:noProof/>
          <w:snapToGrid/>
          <w:lang w:eastAsia="zh-CN" w:bidi="ar-SA"/>
        </w:rPr>
        <w:commentReference w:id="150"/>
      </w:r>
      <w:ins w:id="153" w:author="Safdar Muhammad Farhan (DOKT)" w:date="2022-12-05T10:10:00Z">
        <w:r w:rsidR="00196F00">
          <w:t xml:space="preserve"> </w:t>
        </w:r>
      </w:ins>
      <w:r w:rsidRPr="00590AAC">
        <w:t xml:space="preserve">shows </w:t>
      </w:r>
      <w:del w:id="154" w:author="Safdar Muhammad Farhan (DOKT)" w:date="2022-12-05T10:10:00Z">
        <w:r w:rsidRPr="00590AAC" w:rsidDel="00196F00">
          <w:delText xml:space="preserve">the </w:delText>
        </w:r>
      </w:del>
      <w:r w:rsidRPr="00590AAC">
        <w:t>time on</w:t>
      </w:r>
      <w:r w:rsidR="00F03BAA">
        <w:t xml:space="preserve"> the</w:t>
      </w:r>
      <w:r w:rsidRPr="00590AAC">
        <w:t xml:space="preserve"> </w:t>
      </w:r>
      <w:r w:rsidRPr="00342E93">
        <w:rPr>
          <w:i/>
          <w:iCs/>
        </w:rPr>
        <w:t>x</w:t>
      </w:r>
      <w:r w:rsidRPr="00590AAC">
        <w:t>-axis, frequency on</w:t>
      </w:r>
      <w:r w:rsidR="00F03BAA">
        <w:t xml:space="preserve"> the</w:t>
      </w:r>
      <w:r w:rsidRPr="00590AAC">
        <w:t xml:space="preserve"> </w:t>
      </w:r>
      <w:r w:rsidRPr="00342E93">
        <w:rPr>
          <w:i/>
          <w:iCs/>
        </w:rPr>
        <w:t>y</w:t>
      </w:r>
      <w:r w:rsidRPr="00590AAC">
        <w:t>-axis</w:t>
      </w:r>
      <w:r w:rsidR="00F03BAA">
        <w:t>,</w:t>
      </w:r>
      <w:r w:rsidRPr="00590AAC">
        <w:t xml:space="preserve"> and the color intensity represents the level of amplitude. The studies [</w:t>
      </w:r>
      <w:del w:id="155" w:author="Safdar Muhammad Farhan (DOKT)" w:date="2022-12-05T14:41:00Z">
        <w:r w:rsidRPr="00590AAC" w:rsidDel="00872368">
          <w:delText>16</w:delText>
        </w:r>
      </w:del>
      <w:ins w:id="156" w:author="Safdar Muhammad Farhan (DOKT)" w:date="2022-12-05T14:41:00Z">
        <w:r w:rsidR="00872368">
          <w:t>25</w:t>
        </w:r>
      </w:ins>
      <w:r w:rsidR="00342E93">
        <w:t>,</w:t>
      </w:r>
      <w:del w:id="157" w:author="Safdar Muhammad Farhan (DOKT)" w:date="2022-12-05T14:41:00Z">
        <w:r w:rsidRPr="00590AAC" w:rsidDel="00872368">
          <w:delText>17</w:delText>
        </w:r>
      </w:del>
      <w:ins w:id="158" w:author="Safdar Muhammad Farhan (DOKT)" w:date="2022-12-05T14:41:00Z">
        <w:r w:rsidR="00872368">
          <w:t>26</w:t>
        </w:r>
      </w:ins>
      <w:r w:rsidRPr="00590AAC">
        <w:t xml:space="preserve">] suggest the signals are more distinguishable in the spectrograms rather than </w:t>
      </w:r>
      <w:r w:rsidR="00212145">
        <w:t>in</w:t>
      </w:r>
      <w:r w:rsidR="00212145" w:rsidRPr="00590AAC">
        <w:t xml:space="preserve"> </w:t>
      </w:r>
      <w:r w:rsidRPr="00590AAC">
        <w:t>the raw signals.</w:t>
      </w:r>
      <w:r w:rsidR="00F8228A" w:rsidRPr="00590AAC">
        <w:t xml:space="preserve"> In </w:t>
      </w:r>
      <w:del w:id="159" w:author="Safdar Muhammad Farhan (DOKT) [2]" w:date="2022-12-06T12:10:00Z">
        <w:r w:rsidR="00342E93" w:rsidDel="00D77532">
          <w:delText xml:space="preserve">Figure </w:delText>
        </w:r>
      </w:del>
      <w:ins w:id="160" w:author="Safdar Muhammad Farhan (DOKT) [2]" w:date="2022-12-06T12:10:00Z">
        <w:r w:rsidR="00D77532">
          <w:t>f</w:t>
        </w:r>
        <w:r w:rsidR="00D77532">
          <w:t xml:space="preserve">igure </w:t>
        </w:r>
      </w:ins>
      <w:r w:rsidR="00F8228A" w:rsidRPr="00590AAC">
        <w:t>2</w:t>
      </w:r>
      <w:ins w:id="161" w:author="Safdar Muhammad Farhan (DOKT)" w:date="2022-12-05T10:10:00Z">
        <w:r w:rsidR="00196F00">
          <w:t xml:space="preserve"> </w:t>
        </w:r>
      </w:ins>
      <w:r w:rsidR="009239A6" w:rsidRPr="00590AAC">
        <w:t>a</w:t>
      </w:r>
      <w:r w:rsidR="00342E93">
        <w:t>,</w:t>
      </w:r>
      <w:r w:rsidR="00F8228A" w:rsidRPr="00590AAC">
        <w:t xml:space="preserve">c </w:t>
      </w:r>
      <w:r w:rsidR="00212145">
        <w:t>show</w:t>
      </w:r>
      <w:r w:rsidR="00F8228A" w:rsidRPr="00590AAC">
        <w:t xml:space="preserve"> the raw signal of </w:t>
      </w:r>
      <w:r w:rsidR="00F03BAA">
        <w:t xml:space="preserve">the </w:t>
      </w:r>
      <w:r w:rsidR="009239A6" w:rsidRPr="00590AAC">
        <w:t>N</w:t>
      </w:r>
      <w:r w:rsidR="00CB2B52" w:rsidRPr="00590AAC">
        <w:t xml:space="preserve">ormal </w:t>
      </w:r>
      <w:ins w:id="162" w:author="Safdar Muhammad Farhan (DOKT)" w:date="2022-12-05T10:11:00Z">
        <w:r w:rsidR="00196F00">
          <w:t xml:space="preserve">(NORM) </w:t>
        </w:r>
      </w:ins>
      <w:r w:rsidR="00F8228A" w:rsidRPr="00590AAC">
        <w:t xml:space="preserve">and ASMI </w:t>
      </w:r>
      <w:commentRangeStart w:id="163"/>
      <w:commentRangeStart w:id="164"/>
      <w:r w:rsidR="00F8228A" w:rsidRPr="00590AAC">
        <w:t>class</w:t>
      </w:r>
      <w:r w:rsidR="00212145">
        <w:t>es</w:t>
      </w:r>
      <w:commentRangeEnd w:id="163"/>
      <w:r w:rsidR="00212145">
        <w:rPr>
          <w:rStyle w:val="CommentReference"/>
          <w:rFonts w:eastAsia="SimSun"/>
          <w:noProof/>
          <w:snapToGrid/>
          <w:lang w:eastAsia="zh-CN" w:bidi="ar-SA"/>
        </w:rPr>
        <w:commentReference w:id="163"/>
      </w:r>
      <w:commentRangeEnd w:id="164"/>
      <w:r w:rsidR="00823C83">
        <w:rPr>
          <w:rStyle w:val="CommentReference"/>
          <w:rFonts w:eastAsia="SimSun"/>
          <w:noProof/>
          <w:snapToGrid/>
          <w:lang w:eastAsia="zh-CN" w:bidi="ar-SA"/>
        </w:rPr>
        <w:commentReference w:id="164"/>
      </w:r>
      <w:r w:rsidR="00212145">
        <w:t>,</w:t>
      </w:r>
      <w:r w:rsidR="00F8228A" w:rsidRPr="00590AAC">
        <w:t xml:space="preserve"> respectively, while </w:t>
      </w:r>
      <w:del w:id="165" w:author="Safdar Muhammad Farhan (DOKT) [2]" w:date="2022-12-06T12:10:00Z">
        <w:r w:rsidR="00342E93" w:rsidDel="00D77532">
          <w:delText xml:space="preserve">Figure </w:delText>
        </w:r>
      </w:del>
      <w:ins w:id="166" w:author="Safdar Muhammad Farhan (DOKT) [2]" w:date="2022-12-06T12:10:00Z">
        <w:r w:rsidR="00D77532">
          <w:t>f</w:t>
        </w:r>
        <w:r w:rsidR="00D77532">
          <w:t xml:space="preserve">igure </w:t>
        </w:r>
      </w:ins>
      <w:r w:rsidR="00342E93">
        <w:t>2</w:t>
      </w:r>
      <w:r w:rsidR="00F8228A" w:rsidRPr="00590AAC">
        <w:t>b</w:t>
      </w:r>
      <w:r w:rsidR="00342E93">
        <w:t>,</w:t>
      </w:r>
      <w:r w:rsidR="00F8228A" w:rsidRPr="00590AAC">
        <w:t>d represent the transformation</w:t>
      </w:r>
      <w:r w:rsidR="00871FB2" w:rsidRPr="00590AAC">
        <w:t xml:space="preserve"> of raw signals</w:t>
      </w:r>
      <w:r w:rsidR="00F8228A" w:rsidRPr="00590AAC">
        <w:t xml:space="preserve"> into spectrograms for both classes.</w:t>
      </w:r>
      <w:r w:rsidR="009239A6" w:rsidRPr="00590AAC">
        <w:t xml:space="preserve"> A difference can be seen between </w:t>
      </w:r>
      <w:r w:rsidR="00F03BAA">
        <w:t xml:space="preserve">the </w:t>
      </w:r>
      <w:r w:rsidR="009239A6" w:rsidRPr="00590AAC">
        <w:t>N</w:t>
      </w:r>
      <w:r w:rsidR="00CB2B52" w:rsidRPr="00590AAC">
        <w:t>ormal</w:t>
      </w:r>
      <w:r w:rsidR="009239A6" w:rsidRPr="00590AAC">
        <w:t xml:space="preserve"> and ASMI spectrogram</w:t>
      </w:r>
      <w:r w:rsidR="00F03BAA">
        <w:t>s</w:t>
      </w:r>
      <w:r w:rsidR="009239A6" w:rsidRPr="00590AAC">
        <w:t xml:space="preserve"> at </w:t>
      </w:r>
      <w:r w:rsidR="00F03BAA">
        <w:t xml:space="preserve">the </w:t>
      </w:r>
      <w:r w:rsidR="009239A6" w:rsidRPr="00590AAC">
        <w:t>signal base. There is a spread</w:t>
      </w:r>
      <w:r w:rsidR="00310BC9" w:rsidRPr="00590AAC">
        <w:t xml:space="preserve"> or light </w:t>
      </w:r>
      <w:r w:rsidR="009239A6" w:rsidRPr="00590AAC">
        <w:t xml:space="preserve">shadow in </w:t>
      </w:r>
      <w:r w:rsidR="00F03BAA">
        <w:t xml:space="preserve">the </w:t>
      </w:r>
      <w:r w:rsidR="009239A6" w:rsidRPr="00590AAC">
        <w:t xml:space="preserve">ASMI spectrogram </w:t>
      </w:r>
      <w:r w:rsidR="00212145">
        <w:t>that</w:t>
      </w:r>
      <w:r w:rsidR="00212145" w:rsidRPr="00590AAC">
        <w:t xml:space="preserve"> </w:t>
      </w:r>
      <w:r w:rsidR="009239A6" w:rsidRPr="00590AAC">
        <w:t>is condensed</w:t>
      </w:r>
      <w:r w:rsidR="00310BC9" w:rsidRPr="00590AAC">
        <w:t xml:space="preserve"> or dark</w:t>
      </w:r>
      <w:r w:rsidR="009239A6" w:rsidRPr="00590AAC">
        <w:t xml:space="preserve"> in </w:t>
      </w:r>
      <w:r w:rsidR="00F03BAA">
        <w:t xml:space="preserve">the </w:t>
      </w:r>
      <w:r w:rsidR="009239A6" w:rsidRPr="00590AAC">
        <w:t>N</w:t>
      </w:r>
      <w:r w:rsidR="00F90F78" w:rsidRPr="00590AAC">
        <w:t>ormal</w:t>
      </w:r>
      <w:r w:rsidR="009239A6" w:rsidRPr="00590AAC">
        <w:t xml:space="preserve"> spectrogram.</w:t>
      </w:r>
    </w:p>
    <w:p w14:paraId="6F81197E" w14:textId="5950312A" w:rsidR="000216CA" w:rsidRPr="00590AAC" w:rsidRDefault="00FC4C31" w:rsidP="00342E93">
      <w:pPr>
        <w:pStyle w:val="MDPI52figure"/>
        <w:ind w:left="2608"/>
        <w:jc w:val="left"/>
      </w:pPr>
      <w:r w:rsidRPr="00590AAC">
        <w:rPr>
          <w:noProof/>
        </w:rPr>
        <w:drawing>
          <wp:inline distT="0" distB="0" distL="0" distR="0" wp14:anchorId="7DD1BED7" wp14:editId="169B29B7">
            <wp:extent cx="4732762" cy="36456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747651" cy="3657133"/>
                    </a:xfrm>
                    <a:prstGeom prst="rect">
                      <a:avLst/>
                    </a:prstGeom>
                  </pic:spPr>
                </pic:pic>
              </a:graphicData>
            </a:graphic>
          </wp:inline>
        </w:drawing>
      </w:r>
    </w:p>
    <w:p w14:paraId="36AAC914" w14:textId="442F7D7D" w:rsidR="005479D3" w:rsidRPr="00590AAC" w:rsidRDefault="00342E93" w:rsidP="00342E93">
      <w:pPr>
        <w:pStyle w:val="MDPI51figurecaption"/>
        <w:jc w:val="both"/>
      </w:pPr>
      <w:r w:rsidRPr="00342E93">
        <w:rPr>
          <w:b/>
          <w:bCs/>
        </w:rPr>
        <w:t xml:space="preserve">Figure 2. </w:t>
      </w:r>
      <w:r w:rsidR="00600ABA" w:rsidRPr="00342E93">
        <w:t>(</w:t>
      </w:r>
      <w:r w:rsidR="00600ABA" w:rsidRPr="00342E93">
        <w:rPr>
          <w:b/>
          <w:bCs/>
        </w:rPr>
        <w:t>a</w:t>
      </w:r>
      <w:r w:rsidR="00600ABA" w:rsidRPr="00342E93">
        <w:t xml:space="preserve">) Normal ECG signals: </w:t>
      </w:r>
      <w:r w:rsidR="00600ABA" w:rsidRPr="00342E93">
        <w:rPr>
          <w:i/>
          <w:iCs/>
        </w:rPr>
        <w:t>x</w:t>
      </w:r>
      <w:r w:rsidR="00600ABA" w:rsidRPr="00342E93">
        <w:t xml:space="preserve">-axis (samples/datapoints), </w:t>
      </w:r>
      <w:r w:rsidR="00600ABA" w:rsidRPr="00342E93">
        <w:rPr>
          <w:i/>
          <w:iCs/>
        </w:rPr>
        <w:t>y</w:t>
      </w:r>
      <w:r w:rsidR="00600ABA" w:rsidRPr="00342E93">
        <w:t>-axis (frequency in Hz)</w:t>
      </w:r>
      <w:r w:rsidR="00212145">
        <w:t>;</w:t>
      </w:r>
      <w:r w:rsidR="00600ABA" w:rsidRPr="00342E93">
        <w:t xml:space="preserve"> (</w:t>
      </w:r>
      <w:r w:rsidR="00600ABA" w:rsidRPr="00342E93">
        <w:rPr>
          <w:b/>
          <w:bCs/>
        </w:rPr>
        <w:t>b</w:t>
      </w:r>
      <w:r w:rsidR="00600ABA" w:rsidRPr="00342E93">
        <w:t xml:space="preserve">) </w:t>
      </w:r>
      <w:r w:rsidR="00212145">
        <w:t>r</w:t>
      </w:r>
      <w:r w:rsidR="00600ABA" w:rsidRPr="00342E93">
        <w:t xml:space="preserve">aw signal transformed into spectrogram: </w:t>
      </w:r>
      <w:r w:rsidR="00600ABA" w:rsidRPr="00342E93">
        <w:rPr>
          <w:i/>
          <w:iCs/>
        </w:rPr>
        <w:t>x</w:t>
      </w:r>
      <w:r w:rsidR="00600ABA" w:rsidRPr="00342E93">
        <w:t xml:space="preserve">-axis (data segments), </w:t>
      </w:r>
      <w:r w:rsidR="00600ABA" w:rsidRPr="00342E93">
        <w:rPr>
          <w:i/>
          <w:iCs/>
        </w:rPr>
        <w:t>y</w:t>
      </w:r>
      <w:r w:rsidR="00600ABA" w:rsidRPr="00342E93">
        <w:t>-axis (frequency in Hz)</w:t>
      </w:r>
      <w:r w:rsidR="00212145">
        <w:t>;</w:t>
      </w:r>
      <w:r w:rsidR="00600ABA" w:rsidRPr="00342E93">
        <w:t xml:space="preserve"> (</w:t>
      </w:r>
      <w:r w:rsidR="00600ABA" w:rsidRPr="00342E93">
        <w:rPr>
          <w:b/>
          <w:bCs/>
        </w:rPr>
        <w:t>c</w:t>
      </w:r>
      <w:r w:rsidR="00600ABA" w:rsidRPr="00342E93">
        <w:t xml:space="preserve">) ASMI ECG signals: </w:t>
      </w:r>
      <w:r w:rsidR="00600ABA" w:rsidRPr="00342E93">
        <w:rPr>
          <w:i/>
          <w:iCs/>
        </w:rPr>
        <w:t>x</w:t>
      </w:r>
      <w:r w:rsidR="00600ABA" w:rsidRPr="00342E93">
        <w:t>-axis (samples/datapoints)</w:t>
      </w:r>
      <w:r w:rsidR="00212145">
        <w:t>;</w:t>
      </w:r>
      <w:r w:rsidR="00600ABA" w:rsidRPr="00342E93">
        <w:t xml:space="preserve"> (</w:t>
      </w:r>
      <w:r w:rsidR="00600ABA" w:rsidRPr="00342E93">
        <w:rPr>
          <w:b/>
          <w:bCs/>
        </w:rPr>
        <w:t>d</w:t>
      </w:r>
      <w:r w:rsidR="00600ABA" w:rsidRPr="00342E93">
        <w:t xml:space="preserve">) </w:t>
      </w:r>
      <w:r w:rsidR="00212145">
        <w:t>r</w:t>
      </w:r>
      <w:r w:rsidR="00600ABA" w:rsidRPr="00342E93">
        <w:t>aw</w:t>
      </w:r>
      <w:r w:rsidR="00600ABA" w:rsidRPr="00590AAC">
        <w:t xml:space="preserve"> signal transformed into spectrograms: </w:t>
      </w:r>
      <w:r w:rsidR="00600ABA" w:rsidRPr="00342E93">
        <w:rPr>
          <w:i/>
          <w:iCs/>
        </w:rPr>
        <w:t>x</w:t>
      </w:r>
      <w:r w:rsidR="00600ABA" w:rsidRPr="00590AAC">
        <w:t xml:space="preserve">-axis (data segments), </w:t>
      </w:r>
      <w:r w:rsidR="00600ABA" w:rsidRPr="00342E93">
        <w:rPr>
          <w:i/>
          <w:iCs/>
        </w:rPr>
        <w:t>y</w:t>
      </w:r>
      <w:r w:rsidR="00600ABA" w:rsidRPr="00590AAC">
        <w:t>-axis (frequency in Hz)</w:t>
      </w:r>
      <w:r>
        <w:t>.</w:t>
      </w:r>
    </w:p>
    <w:p w14:paraId="7D62D0DA" w14:textId="3B55D1B8" w:rsidR="00BF1C90" w:rsidRPr="00590AAC" w:rsidRDefault="00BF1C90" w:rsidP="00342E93">
      <w:pPr>
        <w:pStyle w:val="MDPI31text"/>
      </w:pPr>
      <w:r w:rsidRPr="00590AAC">
        <w:t>Identifying the diseases from the resultant spectrograms is not only difficult for humans but for the traditional models as well. These require narrow observation and/or computation [</w:t>
      </w:r>
      <w:ins w:id="167" w:author="Safdar Muhammad Farhan (DOKT)" w:date="2022-12-05T14:41:00Z">
        <w:r w:rsidR="00872368">
          <w:t>27</w:t>
        </w:r>
      </w:ins>
      <w:del w:id="168" w:author="Safdar Muhammad Farhan (DOKT)" w:date="2022-12-05T14:41:00Z">
        <w:r w:rsidRPr="00590AAC" w:rsidDel="00872368">
          <w:delText>18</w:delText>
        </w:r>
      </w:del>
      <w:r w:rsidRPr="00590AAC">
        <w:t xml:space="preserve">]. Therefore, neural networks such as </w:t>
      </w:r>
      <w:r w:rsidR="00212145">
        <w:t>c</w:t>
      </w:r>
      <w:r w:rsidRPr="00590AAC">
        <w:t xml:space="preserve">onvolutional </w:t>
      </w:r>
      <w:r w:rsidR="00212145">
        <w:t>n</w:t>
      </w:r>
      <w:r w:rsidRPr="00590AAC">
        <w:t xml:space="preserve">eural </w:t>
      </w:r>
      <w:r w:rsidR="00212145">
        <w:t>n</w:t>
      </w:r>
      <w:r w:rsidRPr="00590AAC">
        <w:t>etwork</w:t>
      </w:r>
      <w:r w:rsidR="00212145">
        <w:t>s</w:t>
      </w:r>
      <w:r w:rsidRPr="00590AAC">
        <w:t xml:space="preserve"> (CNN) are considered as one of the exceptional classification models. CNN takes images as an input, extract</w:t>
      </w:r>
      <w:r w:rsidR="00212145">
        <w:t>s</w:t>
      </w:r>
      <w:r w:rsidRPr="00590AAC">
        <w:t xml:space="preserve"> the </w:t>
      </w:r>
      <w:bookmarkStart w:id="169" w:name="_Int_8jgmZ9vh"/>
      <w:r w:rsidRPr="00590AAC">
        <w:t>features,</w:t>
      </w:r>
      <w:bookmarkEnd w:id="169"/>
      <w:r w:rsidRPr="00590AAC">
        <w:t xml:space="preserve"> and produces the classification result with more accuracy even in </w:t>
      </w:r>
      <w:r w:rsidR="00212145">
        <w:t xml:space="preserve">a </w:t>
      </w:r>
      <w:r w:rsidRPr="00590AAC">
        <w:t>shorter time [</w:t>
      </w:r>
      <w:del w:id="170" w:author="Safdar Muhammad Farhan (DOKT)" w:date="2022-12-05T14:41:00Z">
        <w:r w:rsidRPr="00590AAC" w:rsidDel="00872368">
          <w:delText>19</w:delText>
        </w:r>
      </w:del>
      <w:ins w:id="171" w:author="Safdar Muhammad Farhan (DOKT)" w:date="2022-12-05T14:41:00Z">
        <w:r w:rsidR="00872368">
          <w:t>28</w:t>
        </w:r>
      </w:ins>
      <w:r w:rsidR="00342E93">
        <w:t>,</w:t>
      </w:r>
      <w:del w:id="172" w:author="Safdar Muhammad Farhan (DOKT)" w:date="2022-12-05T14:41:00Z">
        <w:r w:rsidRPr="00590AAC" w:rsidDel="00872368">
          <w:delText>20</w:delText>
        </w:r>
      </w:del>
      <w:ins w:id="173" w:author="Safdar Muhammad Farhan (DOKT)" w:date="2022-12-05T14:41:00Z">
        <w:r w:rsidR="00872368">
          <w:t>29</w:t>
        </w:r>
      </w:ins>
      <w:r w:rsidRPr="00590AAC">
        <w:t>]. In recent years, it has been widely deployed for the various classification problems by the different researchers [</w:t>
      </w:r>
      <w:del w:id="174" w:author="Safdar Muhammad Farhan (DOKT)" w:date="2022-12-05T14:41:00Z">
        <w:r w:rsidRPr="00342E93" w:rsidDel="00872368">
          <w:delText>20</w:delText>
        </w:r>
      </w:del>
      <w:del w:id="175" w:author="Safdar Muhammad Farhan (DOKT)" w:date="2022-12-05T14:42:00Z">
        <w:r w:rsidRPr="00342E93" w:rsidDel="00872368">
          <w:delText>,</w:delText>
        </w:r>
      </w:del>
      <w:del w:id="176" w:author="Safdar Muhammad Farhan (DOKT)" w:date="2022-12-05T14:41:00Z">
        <w:r w:rsidRPr="00342E93" w:rsidDel="00872368">
          <w:delText>27</w:delText>
        </w:r>
      </w:del>
      <w:del w:id="177" w:author="Safdar Muhammad Farhan (DOKT)" w:date="2022-12-05T14:42:00Z">
        <w:r w:rsidRPr="00342E93" w:rsidDel="00872368">
          <w:delText>,31</w:delText>
        </w:r>
      </w:del>
      <w:del w:id="178" w:author="Safdar Muhammad Farhan (DOKT)" w:date="2022-12-05T14:44:00Z">
        <w:r w:rsidR="00342E93" w:rsidDel="000C42A5">
          <w:delText>,</w:delText>
        </w:r>
      </w:del>
      <w:del w:id="179" w:author="Safdar Muhammad Farhan (DOKT)" w:date="2022-12-05T14:42:00Z">
        <w:r w:rsidRPr="00590AAC" w:rsidDel="00872368">
          <w:delText>32</w:delText>
        </w:r>
      </w:del>
      <w:ins w:id="180" w:author="Safdar Muhammad Farhan (DOKT)" w:date="2022-12-05T14:44:00Z">
        <w:r w:rsidR="000C42A5">
          <w:t xml:space="preserve"> 29, 36, 40, 41</w:t>
        </w:r>
      </w:ins>
      <w:r w:rsidRPr="00590AAC">
        <w:t>]. CNN models proposed by [</w:t>
      </w:r>
      <w:del w:id="181" w:author="Safdar Muhammad Farhan (DOKT)" w:date="2022-12-05T14:42:00Z">
        <w:r w:rsidRPr="00590AAC" w:rsidDel="00872368">
          <w:delText>21</w:delText>
        </w:r>
      </w:del>
      <w:ins w:id="182" w:author="Safdar Muhammad Farhan (DOKT)" w:date="2022-12-05T14:42:00Z">
        <w:r w:rsidR="00872368">
          <w:t>30</w:t>
        </w:r>
      </w:ins>
      <w:r w:rsidRPr="00590AAC">
        <w:t>,</w:t>
      </w:r>
      <w:del w:id="183" w:author="Safdar Muhammad Farhan (DOKT)" w:date="2022-12-05T14:42:00Z">
        <w:r w:rsidR="00342E93" w:rsidDel="00872368">
          <w:delText>38</w:delText>
        </w:r>
      </w:del>
      <w:ins w:id="184" w:author="Safdar Muhammad Farhan (DOKT)" w:date="2022-12-05T14:43:00Z">
        <w:r w:rsidR="00872368">
          <w:t>47</w:t>
        </w:r>
      </w:ins>
      <w:r w:rsidR="00342E93">
        <w:t>–</w:t>
      </w:r>
      <w:del w:id="185" w:author="Safdar Muhammad Farhan (DOKT)" w:date="2022-12-05T14:42:00Z">
        <w:r w:rsidR="00342E93" w:rsidDel="00872368">
          <w:delText>40</w:delText>
        </w:r>
      </w:del>
      <w:ins w:id="186" w:author="Safdar Muhammad Farhan (DOKT)" w:date="2022-12-05T14:43:00Z">
        <w:r w:rsidR="00872368">
          <w:t>49</w:t>
        </w:r>
      </w:ins>
      <w:r w:rsidRPr="00590AAC">
        <w:t xml:space="preserve">] used spectrograms as input to predict heart disease. In the existing ECG signal analysis, the </w:t>
      </w:r>
      <w:commentRangeStart w:id="187"/>
      <w:commentRangeStart w:id="188"/>
      <w:del w:id="189" w:author="Safdar Muhammad Farhan (DOKT)" w:date="2022-12-05T10:12:00Z">
        <w:r w:rsidRPr="00590AAC" w:rsidDel="0076397E">
          <w:delText>image</w:delText>
        </w:r>
        <w:r w:rsidR="00212145" w:rsidDel="0076397E">
          <w:delText>-</w:delText>
        </w:r>
        <w:r w:rsidRPr="00590AAC" w:rsidDel="0076397E">
          <w:delText>to</w:delText>
        </w:r>
        <w:r w:rsidR="00212145" w:rsidDel="0076397E">
          <w:delText>-</w:delText>
        </w:r>
        <w:r w:rsidRPr="00590AAC" w:rsidDel="0076397E">
          <w:delText>classification</w:delText>
        </w:r>
      </w:del>
      <w:ins w:id="190" w:author="Safdar Muhammad Farhan (DOKT)" w:date="2022-12-05T10:12:00Z">
        <w:r w:rsidR="0076397E" w:rsidRPr="00590AAC">
          <w:t>image classification</w:t>
        </w:r>
      </w:ins>
      <w:r w:rsidRPr="00590AAC">
        <w:t xml:space="preserve"> </w:t>
      </w:r>
      <w:commentRangeEnd w:id="187"/>
      <w:r w:rsidR="00212145">
        <w:rPr>
          <w:rStyle w:val="CommentReference"/>
          <w:rFonts w:eastAsia="SimSun"/>
          <w:noProof/>
          <w:snapToGrid/>
          <w:lang w:eastAsia="zh-CN" w:bidi="ar-SA"/>
        </w:rPr>
        <w:commentReference w:id="187"/>
      </w:r>
      <w:commentRangeEnd w:id="188"/>
      <w:r w:rsidR="0076397E">
        <w:rPr>
          <w:rStyle w:val="CommentReference"/>
          <w:rFonts w:eastAsia="SimSun"/>
          <w:noProof/>
          <w:snapToGrid/>
          <w:lang w:eastAsia="zh-CN" w:bidi="ar-SA"/>
        </w:rPr>
        <w:commentReference w:id="188"/>
      </w:r>
      <w:r w:rsidRPr="00590AAC">
        <w:t xml:space="preserve">model consumes more memory and computation because of </w:t>
      </w:r>
      <w:r w:rsidR="00212145">
        <w:t>its</w:t>
      </w:r>
      <w:r w:rsidR="00212145" w:rsidRPr="00590AAC">
        <w:t xml:space="preserve"> </w:t>
      </w:r>
      <w:r w:rsidRPr="00590AAC">
        <w:t xml:space="preserve">high dimensions. Therefore, </w:t>
      </w:r>
      <w:r w:rsidR="0030032D" w:rsidRPr="00590AAC">
        <w:t>the study</w:t>
      </w:r>
      <w:r w:rsidRPr="00590AAC">
        <w:t xml:space="preserve"> aimed to decrease the data size without losing </w:t>
      </w:r>
      <w:bookmarkStart w:id="191" w:name="_Int_86WAyzgP"/>
      <w:r w:rsidRPr="00590AAC">
        <w:t>vital information</w:t>
      </w:r>
      <w:bookmarkEnd w:id="191"/>
      <w:r w:rsidRPr="00590AAC">
        <w:t xml:space="preserve"> and affecting accuracy.</w:t>
      </w:r>
    </w:p>
    <w:p w14:paraId="52F32777" w14:textId="299561AD" w:rsidR="00BF1C90" w:rsidRPr="00590AAC" w:rsidRDefault="00BF1C90" w:rsidP="00342E93">
      <w:pPr>
        <w:pStyle w:val="MDPI31text"/>
      </w:pPr>
      <w:r w:rsidRPr="00590AAC">
        <w:lastRenderedPageBreak/>
        <w:t>In the proposed study, the</w:t>
      </w:r>
      <w:r w:rsidR="0030032D" w:rsidRPr="00590AAC">
        <w:t xml:space="preserve"> size of</w:t>
      </w:r>
      <w:r w:rsidRPr="00590AAC">
        <w:t xml:space="preserve"> ECG images </w:t>
      </w:r>
      <w:r w:rsidR="0030032D" w:rsidRPr="00590AAC">
        <w:t>is reduced</w:t>
      </w:r>
      <w:r w:rsidRPr="00590AAC">
        <w:t xml:space="preserve"> through denoising, unwanted frequenc</w:t>
      </w:r>
      <w:r w:rsidR="00212145">
        <w:t>y</w:t>
      </w:r>
      <w:r w:rsidRPr="00590AAC">
        <w:t xml:space="preserve"> filtration</w:t>
      </w:r>
      <w:r w:rsidR="00212145">
        <w:t>,</w:t>
      </w:r>
      <w:r w:rsidRPr="00590AAC">
        <w:t xml:space="preserve"> and generating the spectrograms by applying the STFT transformation. With this approach, comparable accuracy at a smaller number of parameters</w:t>
      </w:r>
      <w:r w:rsidR="0030032D" w:rsidRPr="00590AAC">
        <w:t xml:space="preserve"> is achieved</w:t>
      </w:r>
      <w:r w:rsidRPr="00590AAC">
        <w:t xml:space="preserve">. Further, </w:t>
      </w:r>
      <w:r w:rsidR="00212145">
        <w:t xml:space="preserve">the </w:t>
      </w:r>
      <w:commentRangeStart w:id="192"/>
      <w:commentRangeStart w:id="193"/>
      <w:r w:rsidRPr="00590AAC">
        <w:t>up</w:t>
      </w:r>
      <w:r w:rsidR="00212145">
        <w:t>-</w:t>
      </w:r>
      <w:r w:rsidRPr="00590AAC">
        <w:t xml:space="preserve"> and down</w:t>
      </w:r>
      <w:r w:rsidR="00212145">
        <w:t>-</w:t>
      </w:r>
      <w:r w:rsidRPr="00590AAC">
        <w:t xml:space="preserve">sampling </w:t>
      </w:r>
      <w:commentRangeEnd w:id="192"/>
      <w:r w:rsidR="00212145">
        <w:rPr>
          <w:rStyle w:val="CommentReference"/>
          <w:rFonts w:eastAsia="SimSun"/>
          <w:noProof/>
          <w:snapToGrid/>
          <w:lang w:eastAsia="zh-CN" w:bidi="ar-SA"/>
        </w:rPr>
        <w:commentReference w:id="192"/>
      </w:r>
      <w:commentRangeEnd w:id="193"/>
      <w:r w:rsidR="0076397E">
        <w:rPr>
          <w:rStyle w:val="CommentReference"/>
          <w:rFonts w:eastAsia="SimSun"/>
          <w:noProof/>
          <w:snapToGrid/>
          <w:lang w:eastAsia="zh-CN" w:bidi="ar-SA"/>
        </w:rPr>
        <w:commentReference w:id="193"/>
      </w:r>
      <w:r w:rsidRPr="00590AAC">
        <w:t>rate</w:t>
      </w:r>
      <w:r w:rsidR="00212145">
        <w:t>s</w:t>
      </w:r>
      <w:r w:rsidRPr="00590AAC">
        <w:t xml:space="preserve"> of</w:t>
      </w:r>
      <w:r w:rsidR="00212145">
        <w:t xml:space="preserve"> the</w:t>
      </w:r>
      <w:r w:rsidRPr="00590AAC">
        <w:t xml:space="preserve"> ECG signal </w:t>
      </w:r>
      <w:r w:rsidR="00212145">
        <w:t>were</w:t>
      </w:r>
      <w:r w:rsidR="00212145" w:rsidRPr="00590AAC">
        <w:t xml:space="preserve"> </w:t>
      </w:r>
      <w:r w:rsidR="0030032D" w:rsidRPr="00590AAC">
        <w:t xml:space="preserve">performed </w:t>
      </w:r>
      <w:r w:rsidRPr="00590AAC">
        <w:t>and evaluated</w:t>
      </w:r>
      <w:r w:rsidR="00212145">
        <w:t xml:space="preserve"> with</w:t>
      </w:r>
      <w:r w:rsidRPr="00590AAC">
        <w:t xml:space="preserve"> the classification model on it. </w:t>
      </w:r>
      <w:r w:rsidR="00B93A30" w:rsidRPr="00590AAC">
        <w:t xml:space="preserve">The novelty of </w:t>
      </w:r>
      <w:r w:rsidR="00212145">
        <w:t xml:space="preserve">the </w:t>
      </w:r>
      <w:r w:rsidR="00B93A30" w:rsidRPr="00590AAC">
        <w:t xml:space="preserve">proposed work is </w:t>
      </w:r>
      <w:r w:rsidR="00212145">
        <w:t xml:space="preserve">a </w:t>
      </w:r>
      <w:r w:rsidR="00B93A30" w:rsidRPr="00590AAC">
        <w:t xml:space="preserve">representation of data </w:t>
      </w:r>
      <w:r w:rsidR="00212145">
        <w:t>for</w:t>
      </w:r>
      <w:r w:rsidR="00212145" w:rsidRPr="00590AAC">
        <w:t xml:space="preserve"> </w:t>
      </w:r>
      <w:r w:rsidR="00212145">
        <w:t xml:space="preserve">the </w:t>
      </w:r>
      <w:r w:rsidR="00266706" w:rsidRPr="00590AAC">
        <w:t>CNN</w:t>
      </w:r>
      <w:r w:rsidR="00B93A30" w:rsidRPr="00590AAC">
        <w:t xml:space="preserve"> model in well-</w:t>
      </w:r>
      <w:r w:rsidR="00266706" w:rsidRPr="00590AAC">
        <w:t>presented</w:t>
      </w:r>
      <w:r w:rsidR="00B93A30" w:rsidRPr="00590AAC">
        <w:t xml:space="preserve"> form i.e., </w:t>
      </w:r>
      <w:r w:rsidR="00266706" w:rsidRPr="00590AAC">
        <w:t>s</w:t>
      </w:r>
      <w:r w:rsidR="00B93A30" w:rsidRPr="00590AAC">
        <w:t xml:space="preserve">pectrograms. </w:t>
      </w:r>
      <w:r w:rsidR="0023560E" w:rsidRPr="00590AAC">
        <w:t>Additionally</w:t>
      </w:r>
      <w:r w:rsidR="00B93A30" w:rsidRPr="00590AAC">
        <w:t xml:space="preserve">, </w:t>
      </w:r>
      <w:r w:rsidR="00212145">
        <w:t xml:space="preserve">the </w:t>
      </w:r>
      <w:r w:rsidR="0023560E" w:rsidRPr="00590AAC">
        <w:t xml:space="preserve">data size reduction aim is achieved through </w:t>
      </w:r>
      <w:r w:rsidR="00D24714" w:rsidRPr="00590AAC">
        <w:t>frequency filtration</w:t>
      </w:r>
      <w:r w:rsidR="00212145">
        <w:t>,</w:t>
      </w:r>
      <w:r w:rsidR="00B93A30" w:rsidRPr="00590AAC">
        <w:t xml:space="preserve"> </w:t>
      </w:r>
      <w:r w:rsidR="00212145">
        <w:t>where</w:t>
      </w:r>
      <w:r w:rsidR="00B93A30" w:rsidRPr="00590AAC">
        <w:t xml:space="preserve"> a simple architecture of </w:t>
      </w:r>
      <w:r w:rsidR="00212145">
        <w:t xml:space="preserve">the </w:t>
      </w:r>
      <w:r w:rsidR="00B93A30" w:rsidRPr="00590AAC">
        <w:t>CNN model showed high</w:t>
      </w:r>
      <w:r w:rsidR="00212145">
        <w:t>er</w:t>
      </w:r>
      <w:r w:rsidR="00B93A30" w:rsidRPr="00590AAC">
        <w:t xml:space="preserve"> accuracy rather than utiliz</w:t>
      </w:r>
      <w:r w:rsidR="00212145">
        <w:t>ing</w:t>
      </w:r>
      <w:r w:rsidR="00B93A30" w:rsidRPr="00590AAC">
        <w:t xml:space="preserve"> the complex model</w:t>
      </w:r>
      <w:r w:rsidR="00212145">
        <w:t>,</w:t>
      </w:r>
      <w:r w:rsidR="00B93A30" w:rsidRPr="00590AAC">
        <w:t xml:space="preserve"> which ultimately requires more memory and computational power.</w:t>
      </w:r>
    </w:p>
    <w:p w14:paraId="2CCCF44F" w14:textId="4F802142" w:rsidR="00BF1C90" w:rsidRPr="00590AAC" w:rsidRDefault="00BF1C90" w:rsidP="00342E93">
      <w:pPr>
        <w:pStyle w:val="MDPI31text"/>
      </w:pPr>
      <w:r w:rsidRPr="00590AAC">
        <w:t xml:space="preserve">In </w:t>
      </w:r>
      <w:r w:rsidR="00342E93" w:rsidRPr="00590AAC">
        <w:t xml:space="preserve">Section </w:t>
      </w:r>
      <w:r w:rsidR="00342E93">
        <w:t>2</w:t>
      </w:r>
      <w:r w:rsidRPr="00590AAC">
        <w:t>, related work over various filters for signal denoising, neural networks in imaging, and spectrograms in ECG signal analysis using CNN</w:t>
      </w:r>
      <w:r w:rsidR="0030032D" w:rsidRPr="00590AAC">
        <w:t xml:space="preserve"> </w:t>
      </w:r>
      <w:r w:rsidR="00212145">
        <w:t>are</w:t>
      </w:r>
      <w:r w:rsidR="00212145" w:rsidRPr="00590AAC">
        <w:t xml:space="preserve"> </w:t>
      </w:r>
      <w:r w:rsidR="0030032D" w:rsidRPr="00590AAC">
        <w:t>presented</w:t>
      </w:r>
      <w:r w:rsidRPr="00590AAC">
        <w:t xml:space="preserve">. In </w:t>
      </w:r>
      <w:r w:rsidR="00342E93" w:rsidRPr="00590AAC">
        <w:t xml:space="preserve">Section </w:t>
      </w:r>
      <w:r w:rsidR="00342E93">
        <w:t>3</w:t>
      </w:r>
      <w:r w:rsidRPr="00590AAC">
        <w:t xml:space="preserve">, </w:t>
      </w:r>
      <w:r w:rsidR="00212145">
        <w:t xml:space="preserve">the </w:t>
      </w:r>
      <w:r w:rsidRPr="00590AAC">
        <w:t>overall methodology consisting of pre-processing techniques, dataset preparation</w:t>
      </w:r>
      <w:r w:rsidR="00C03A76" w:rsidRPr="00590AAC">
        <w:t xml:space="preserve">, </w:t>
      </w:r>
      <w:r w:rsidR="00212145">
        <w:t xml:space="preserve">and </w:t>
      </w:r>
      <w:r w:rsidRPr="00590AAC">
        <w:t>model architecture</w:t>
      </w:r>
      <w:r w:rsidR="0030032D" w:rsidRPr="00590AAC">
        <w:t xml:space="preserve"> is described</w:t>
      </w:r>
      <w:r w:rsidRPr="00590AAC">
        <w:t xml:space="preserve">. In </w:t>
      </w:r>
      <w:r w:rsidR="00342E93" w:rsidRPr="00590AAC">
        <w:t xml:space="preserve">Section </w:t>
      </w:r>
      <w:r w:rsidR="00342E93">
        <w:t>4</w:t>
      </w:r>
      <w:r w:rsidRPr="00590AAC">
        <w:t xml:space="preserve">, </w:t>
      </w:r>
      <w:bookmarkStart w:id="194" w:name="_Int_aML5flrg"/>
      <w:r w:rsidRPr="00590AAC">
        <w:t>experiments</w:t>
      </w:r>
      <w:bookmarkEnd w:id="194"/>
      <w:r w:rsidRPr="00590AAC">
        <w:t xml:space="preserve"> and their results</w:t>
      </w:r>
      <w:r w:rsidR="00212145">
        <w:t>,</w:t>
      </w:r>
      <w:r w:rsidRPr="00590AAC">
        <w:t xml:space="preserve"> along with</w:t>
      </w:r>
      <w:r w:rsidR="00212145">
        <w:t xml:space="preserve"> a</w:t>
      </w:r>
      <w:r w:rsidRPr="00590AAC">
        <w:t xml:space="preserve"> discussion</w:t>
      </w:r>
      <w:r w:rsidR="00212145">
        <w:t>,</w:t>
      </w:r>
      <w:r w:rsidRPr="00590AAC">
        <w:t xml:space="preserve"> are presented. In </w:t>
      </w:r>
      <w:r w:rsidR="00342E93" w:rsidRPr="00590AAC">
        <w:t xml:space="preserve">Section </w:t>
      </w:r>
      <w:r w:rsidR="00342E93">
        <w:t>5</w:t>
      </w:r>
      <w:r w:rsidRPr="00590AAC">
        <w:t xml:space="preserve">, a conclusion </w:t>
      </w:r>
      <w:r w:rsidR="00212145">
        <w:t>to</w:t>
      </w:r>
      <w:r w:rsidR="00212145" w:rsidRPr="00590AAC">
        <w:t xml:space="preserve"> </w:t>
      </w:r>
      <w:r w:rsidR="00212145">
        <w:t xml:space="preserve">the </w:t>
      </w:r>
      <w:r w:rsidRPr="00590AAC">
        <w:t>study is given.</w:t>
      </w:r>
    </w:p>
    <w:p w14:paraId="75B6C085" w14:textId="153A1003" w:rsidR="00E93210" w:rsidRPr="00590AAC" w:rsidRDefault="00342E93" w:rsidP="00342E93">
      <w:pPr>
        <w:pStyle w:val="MDPI21heading1"/>
      </w:pPr>
      <w:r>
        <w:rPr>
          <w:lang w:eastAsia="zh-CN"/>
        </w:rPr>
        <w:t xml:space="preserve">2. </w:t>
      </w:r>
      <w:r w:rsidR="002C3DB1" w:rsidRPr="00590AAC">
        <w:t>Related Work</w:t>
      </w:r>
    </w:p>
    <w:p w14:paraId="22566F9E" w14:textId="491A9CB5" w:rsidR="002C3DB1" w:rsidRPr="00590AAC" w:rsidRDefault="002C3DB1" w:rsidP="00342E93">
      <w:pPr>
        <w:pStyle w:val="MDPI31text"/>
      </w:pPr>
      <w:r w:rsidRPr="00590AAC">
        <w:t>Several approaches have been adopted by the researchers to remove the noise from the signals</w:t>
      </w:r>
      <w:r w:rsidR="005B425C">
        <w:t>,</w:t>
      </w:r>
      <w:r w:rsidRPr="00590AAC">
        <w:t xml:space="preserve"> i.e.,</w:t>
      </w:r>
      <w:r w:rsidR="005B425C">
        <w:t xml:space="preserve"> the</w:t>
      </w:r>
      <w:r w:rsidRPr="00590AAC">
        <w:t xml:space="preserve"> authors of [</w:t>
      </w:r>
      <w:del w:id="195" w:author="Safdar Muhammad Farhan (DOKT)" w:date="2022-12-05T14:56:00Z">
        <w:r w:rsidRPr="00590AAC" w:rsidDel="00B27936">
          <w:delText>22</w:delText>
        </w:r>
      </w:del>
      <w:ins w:id="196" w:author="Safdar Muhammad Farhan (DOKT)" w:date="2022-12-05T14:56:00Z">
        <w:r w:rsidR="00B27936">
          <w:t>31</w:t>
        </w:r>
      </w:ins>
      <w:r w:rsidR="00342E93">
        <w:t>,</w:t>
      </w:r>
      <w:del w:id="197" w:author="Safdar Muhammad Farhan (DOKT)" w:date="2022-12-05T14:57:00Z">
        <w:r w:rsidRPr="00590AAC" w:rsidDel="00B27936">
          <w:delText>23</w:delText>
        </w:r>
      </w:del>
      <w:ins w:id="198" w:author="Safdar Muhammad Farhan (DOKT)" w:date="2022-12-05T14:57:00Z">
        <w:r w:rsidR="00B27936">
          <w:t>32</w:t>
        </w:r>
      </w:ins>
      <w:r w:rsidRPr="00590AAC">
        <w:t>] applied</w:t>
      </w:r>
      <w:r w:rsidR="005B425C">
        <w:t xml:space="preserve"> the</w:t>
      </w:r>
      <w:r w:rsidRPr="00590AAC">
        <w:t xml:space="preserve"> WT and Savitsky Golay filter, which is a signal smoothing approach. Authors in [</w:t>
      </w:r>
      <w:del w:id="199" w:author="Safdar Muhammad Farhan (DOKT)" w:date="2022-12-05T14:57:00Z">
        <w:r w:rsidRPr="00590AAC" w:rsidDel="00B27936">
          <w:delText>22</w:delText>
        </w:r>
      </w:del>
      <w:ins w:id="200" w:author="Safdar Muhammad Farhan (DOKT)" w:date="2022-12-05T14:57:00Z">
        <w:r w:rsidR="00B27936">
          <w:t>31</w:t>
        </w:r>
      </w:ins>
      <w:r w:rsidRPr="00590AAC">
        <w:t xml:space="preserve">] additionally considered other techniques including lowpass filter, moving average filter, </w:t>
      </w:r>
      <w:r w:rsidR="00212145">
        <w:t xml:space="preserve">and </w:t>
      </w:r>
      <w:r w:rsidRPr="00590AAC">
        <w:t>gaussian and median filter for the comparative analysis.</w:t>
      </w:r>
      <w:r w:rsidR="00590AAC" w:rsidRPr="00590AAC">
        <w:t xml:space="preserve"> </w:t>
      </w:r>
      <w:r w:rsidRPr="00590AAC">
        <w:t>M. Gusev et al. [</w:t>
      </w:r>
      <w:del w:id="201" w:author="Safdar Muhammad Farhan (DOKT)" w:date="2022-12-05T14:57:00Z">
        <w:r w:rsidRPr="00590AAC" w:rsidDel="00B27936">
          <w:delText>24</w:delText>
        </w:r>
      </w:del>
      <w:ins w:id="202" w:author="Safdar Muhammad Farhan (DOKT)" w:date="2022-12-05T14:57:00Z">
        <w:r w:rsidR="00B27936">
          <w:t>33</w:t>
        </w:r>
      </w:ins>
      <w:r w:rsidRPr="00590AAC">
        <w:t xml:space="preserve">] applied and compared the </w:t>
      </w:r>
      <w:r w:rsidR="005B425C">
        <w:t>f</w:t>
      </w:r>
      <w:r w:rsidRPr="00590AAC">
        <w:t xml:space="preserve">inite </w:t>
      </w:r>
      <w:r w:rsidR="005B425C">
        <w:t>i</w:t>
      </w:r>
      <w:r w:rsidRPr="00590AAC">
        <w:t xml:space="preserve">mpulse response (FIR) filter, </w:t>
      </w:r>
      <w:r w:rsidR="005B425C">
        <w:t xml:space="preserve">the </w:t>
      </w:r>
      <w:r w:rsidRPr="00590AAC">
        <w:t>infinite impulse response (IIR) filter</w:t>
      </w:r>
      <w:r w:rsidR="00212145">
        <w:t>,</w:t>
      </w:r>
      <w:r w:rsidRPr="00590AAC">
        <w:t xml:space="preserve"> and DWT to detect the QRS peak from the signals. Study results showed that they achieved 98.2% QRS detection accuracy over the MIT-BIH Arrhythmia dataset with DWT. Likewise, </w:t>
      </w:r>
      <w:commentRangeStart w:id="203"/>
      <w:commentRangeStart w:id="204"/>
      <w:r w:rsidR="00212145">
        <w:t>g</w:t>
      </w:r>
      <w:r w:rsidRPr="00590AAC">
        <w:t xml:space="preserve">enerative </w:t>
      </w:r>
      <w:r w:rsidR="00212145">
        <w:t>a</w:t>
      </w:r>
      <w:r w:rsidRPr="00590AAC">
        <w:t xml:space="preserve">dversarial </w:t>
      </w:r>
      <w:r w:rsidR="00212145">
        <w:t>n</w:t>
      </w:r>
      <w:r w:rsidRPr="00590AAC">
        <w:t>etwork</w:t>
      </w:r>
      <w:r w:rsidR="00212145">
        <w:t>s</w:t>
      </w:r>
      <w:r w:rsidRPr="00590AAC">
        <w:t xml:space="preserve"> (GAN) and </w:t>
      </w:r>
      <w:r w:rsidR="00212145">
        <w:t>r</w:t>
      </w:r>
      <w:r w:rsidRPr="00590AAC">
        <w:t xml:space="preserve">esidual </w:t>
      </w:r>
      <w:r w:rsidR="00212145">
        <w:t>n</w:t>
      </w:r>
      <w:r w:rsidRPr="00590AAC">
        <w:t>etwork</w:t>
      </w:r>
      <w:commentRangeEnd w:id="203"/>
      <w:r w:rsidR="00212145">
        <w:rPr>
          <w:rStyle w:val="CommentReference"/>
          <w:rFonts w:eastAsia="SimSun"/>
          <w:noProof/>
          <w:snapToGrid/>
          <w:lang w:eastAsia="zh-CN" w:bidi="ar-SA"/>
        </w:rPr>
        <w:commentReference w:id="203"/>
      </w:r>
      <w:commentRangeEnd w:id="204"/>
      <w:r w:rsidR="00445300">
        <w:rPr>
          <w:rStyle w:val="CommentReference"/>
          <w:rFonts w:eastAsia="SimSun"/>
          <w:noProof/>
          <w:snapToGrid/>
          <w:lang w:eastAsia="zh-CN" w:bidi="ar-SA"/>
        </w:rPr>
        <w:commentReference w:id="204"/>
      </w:r>
      <w:r w:rsidR="00212145">
        <w:t>s</w:t>
      </w:r>
      <w:r w:rsidRPr="00590AAC">
        <w:t xml:space="preserve"> were used by Bingxin Xu et al. [</w:t>
      </w:r>
      <w:del w:id="205" w:author="Safdar Muhammad Farhan (DOKT)" w:date="2022-12-05T14:57:00Z">
        <w:r w:rsidRPr="00590AAC" w:rsidDel="00B27936">
          <w:delText>25</w:delText>
        </w:r>
      </w:del>
      <w:ins w:id="206" w:author="Safdar Muhammad Farhan (DOKT)" w:date="2022-12-05T14:57:00Z">
        <w:r w:rsidR="00B27936">
          <w:t>34</w:t>
        </w:r>
      </w:ins>
      <w:r w:rsidRPr="00590AAC">
        <w:t xml:space="preserve">] </w:t>
      </w:r>
      <w:del w:id="207" w:author="Safdar Muhammad Farhan (DOKT)" w:date="2022-12-05T10:21:00Z">
        <w:r w:rsidRPr="00590AAC" w:rsidDel="00445300">
          <w:delText xml:space="preserve">to clean </w:delText>
        </w:r>
      </w:del>
      <w:ins w:id="208" w:author="Safdar Muhammad Farhan (DOKT)" w:date="2022-12-05T10:21:00Z">
        <w:del w:id="209" w:author="Safdar Muhammad Farhan (DOKT) [2]" w:date="2022-12-06T12:12:00Z">
          <w:r w:rsidR="00445300" w:rsidDel="00D77532">
            <w:delText>for</w:delText>
          </w:r>
        </w:del>
      </w:ins>
      <w:ins w:id="210" w:author="Safdar Muhammad Farhan (DOKT) [2]" w:date="2022-12-06T12:13:00Z">
        <w:r w:rsidR="00D77532">
          <w:t>over</w:t>
        </w:r>
      </w:ins>
      <w:ins w:id="211" w:author="Safdar Muhammad Farhan (DOKT)" w:date="2022-12-05T10:21:00Z">
        <w:r w:rsidR="00445300">
          <w:t xml:space="preserve"> </w:t>
        </w:r>
      </w:ins>
      <w:del w:id="212" w:author="Safdar Muhammad Farhan (DOKT) [2]" w:date="2022-12-06T12:13:00Z">
        <w:r w:rsidRPr="00590AAC" w:rsidDel="00D77532">
          <w:delText xml:space="preserve">the </w:delText>
        </w:r>
      </w:del>
      <w:r w:rsidRPr="00590AAC">
        <w:t xml:space="preserve">ECG signals. They found GAN </w:t>
      </w:r>
      <w:r w:rsidR="005B425C">
        <w:t>to be</w:t>
      </w:r>
      <w:r w:rsidR="005B425C" w:rsidRPr="00590AAC">
        <w:t xml:space="preserve"> </w:t>
      </w:r>
      <w:r w:rsidRPr="00590AAC">
        <w:t>an efficient method compared to WT,</w:t>
      </w:r>
      <w:r w:rsidR="005B425C">
        <w:t xml:space="preserve"> the</w:t>
      </w:r>
      <w:r w:rsidRPr="00590AAC">
        <w:t xml:space="preserve"> S-</w:t>
      </w:r>
      <w:r w:rsidR="005B425C">
        <w:t>t</w:t>
      </w:r>
      <w:r w:rsidRPr="00590AAC">
        <w:t>ransform algorithm</w:t>
      </w:r>
      <w:r w:rsidR="00212145">
        <w:t>,</w:t>
      </w:r>
      <w:r w:rsidRPr="00590AAC">
        <w:t xml:space="preserve"> and </w:t>
      </w:r>
      <w:r w:rsidR="005B425C">
        <w:t xml:space="preserve">the </w:t>
      </w:r>
      <w:r w:rsidRPr="00590AAC">
        <w:t>stacked denoising autoencoder in terms of</w:t>
      </w:r>
      <w:r w:rsidR="005B425C">
        <w:t xml:space="preserve"> a</w:t>
      </w:r>
      <w:r w:rsidRPr="00590AAC">
        <w:t xml:space="preserve"> better signal</w:t>
      </w:r>
      <w:r w:rsidR="00212145">
        <w:t>-</w:t>
      </w:r>
      <w:r w:rsidRPr="00590AAC">
        <w:t>to</w:t>
      </w:r>
      <w:r w:rsidR="00212145">
        <w:t>-</w:t>
      </w:r>
      <w:r w:rsidRPr="00590AAC">
        <w:t>noise (SNR) ratio. Similarly, Kan Luo et al. [</w:t>
      </w:r>
      <w:del w:id="213" w:author="Safdar Muhammad Farhan (DOKT)" w:date="2022-12-05T14:57:00Z">
        <w:r w:rsidRPr="00590AAC" w:rsidDel="00B27936">
          <w:delText>26</w:delText>
        </w:r>
      </w:del>
      <w:ins w:id="214" w:author="Safdar Muhammad Farhan (DOKT)" w:date="2022-12-05T14:57:00Z">
        <w:r w:rsidR="00B27936">
          <w:t>35</w:t>
        </w:r>
      </w:ins>
      <w:r w:rsidRPr="00590AAC">
        <w:t>] applied the basis pursuit denoising (BPDN), low pass filter</w:t>
      </w:r>
      <w:r w:rsidR="00212145">
        <w:t>,</w:t>
      </w:r>
      <w:r w:rsidRPr="00590AAC">
        <w:t xml:space="preserve"> and alternating direction method of multipliers algorithm to remove the noise </w:t>
      </w:r>
      <w:r w:rsidR="005B425C">
        <w:t>from</w:t>
      </w:r>
      <w:r w:rsidR="005B425C" w:rsidRPr="00590AAC">
        <w:t xml:space="preserve"> </w:t>
      </w:r>
      <w:r w:rsidR="00212145">
        <w:t xml:space="preserve">the </w:t>
      </w:r>
      <w:r w:rsidRPr="00590AAC">
        <w:t>MIT-BIH Arrhythmia dataset.</w:t>
      </w:r>
      <w:r w:rsidR="00590AAC" w:rsidRPr="00590AAC">
        <w:t xml:space="preserve"> </w:t>
      </w:r>
      <w:r w:rsidRPr="00590AAC">
        <w:t>Higher SNR and</w:t>
      </w:r>
      <w:r w:rsidR="005B425C">
        <w:t xml:space="preserve"> the</w:t>
      </w:r>
      <w:r w:rsidRPr="00590AAC">
        <w:t xml:space="preserve"> lowest mean squared error (MSE) have been achieved by their implemented methods.</w:t>
      </w:r>
    </w:p>
    <w:p w14:paraId="6904D0CB" w14:textId="3889EDAA" w:rsidR="002C3DB1" w:rsidRPr="00590AAC" w:rsidRDefault="002C3DB1" w:rsidP="00342E93">
      <w:pPr>
        <w:pStyle w:val="MDPI31text"/>
      </w:pPr>
      <w:r w:rsidRPr="00590AAC">
        <w:t xml:space="preserve">Neural networks are becoming essential for classification tasks and outperform other classification techniques. </w:t>
      </w:r>
      <w:r w:rsidR="005B425C">
        <w:t>The a</w:t>
      </w:r>
      <w:r w:rsidRPr="00590AAC">
        <w:t xml:space="preserve">uthors of </w:t>
      </w:r>
      <w:r w:rsidR="00342E93">
        <w:t>[</w:t>
      </w:r>
      <w:del w:id="215" w:author="Safdar Muhammad Farhan (DOKT)" w:date="2022-12-05T14:57:00Z">
        <w:r w:rsidR="00342E93" w:rsidDel="00B27936">
          <w:delText>27</w:delText>
        </w:r>
      </w:del>
      <w:ins w:id="216" w:author="Safdar Muhammad Farhan (DOKT)" w:date="2022-12-05T14:57:00Z">
        <w:r w:rsidR="00B27936">
          <w:t>36</w:t>
        </w:r>
      </w:ins>
      <w:r w:rsidR="00342E93">
        <w:t>–</w:t>
      </w:r>
      <w:del w:id="217" w:author="Safdar Muhammad Farhan (DOKT)" w:date="2022-12-05T14:57:00Z">
        <w:r w:rsidR="00342E93" w:rsidDel="00B27936">
          <w:delText>29</w:delText>
        </w:r>
      </w:del>
      <w:ins w:id="218" w:author="Safdar Muhammad Farhan (DOKT)" w:date="2022-12-05T14:57:00Z">
        <w:r w:rsidR="00B27936">
          <w:t>38</w:t>
        </w:r>
      </w:ins>
      <w:r w:rsidRPr="00590AAC">
        <w:t>] applied CNN</w:t>
      </w:r>
      <w:r w:rsidR="00212145">
        <w:t>-</w:t>
      </w:r>
      <w:r w:rsidRPr="00590AAC">
        <w:t xml:space="preserve">based architecture models </w:t>
      </w:r>
      <w:r w:rsidR="005B425C">
        <w:t>to</w:t>
      </w:r>
      <w:r w:rsidR="005B425C" w:rsidRPr="00590AAC">
        <w:t xml:space="preserve"> </w:t>
      </w:r>
      <w:r w:rsidR="00212145">
        <w:t xml:space="preserve">an </w:t>
      </w:r>
      <w:r w:rsidRPr="00590AAC">
        <w:t>X-</w:t>
      </w:r>
      <w:del w:id="219" w:author="Safdar Muhammad Farhan (DOKT) [2]" w:date="2022-12-06T12:13:00Z">
        <w:r w:rsidR="00212145" w:rsidDel="00D77532">
          <w:delText>r</w:delText>
        </w:r>
        <w:r w:rsidRPr="00590AAC" w:rsidDel="00D77532">
          <w:delText xml:space="preserve">ay </w:delText>
        </w:r>
      </w:del>
      <w:ins w:id="220" w:author="Safdar Muhammad Farhan (DOKT) [2]" w:date="2022-12-06T12:13:00Z">
        <w:r w:rsidR="00D77532">
          <w:t>R</w:t>
        </w:r>
        <w:r w:rsidR="00D77532" w:rsidRPr="00590AAC">
          <w:t xml:space="preserve">ay </w:t>
        </w:r>
      </w:ins>
      <w:r w:rsidRPr="00590AAC">
        <w:t xml:space="preserve">imaging dataset for the classification of COVID-19 pneumonia and found the highest accuracies </w:t>
      </w:r>
      <w:r w:rsidR="005B425C">
        <w:t>at</w:t>
      </w:r>
      <w:r w:rsidR="005B425C" w:rsidRPr="00590AAC">
        <w:t xml:space="preserve"> </w:t>
      </w:r>
      <w:r w:rsidRPr="00590AAC">
        <w:t>99.5%, 98.3%</w:t>
      </w:r>
      <w:r w:rsidR="00212145">
        <w:t>,</w:t>
      </w:r>
      <w:r w:rsidRPr="00590AAC">
        <w:t xml:space="preserve"> and 94.5%</w:t>
      </w:r>
      <w:r w:rsidR="00212145">
        <w:t>,</w:t>
      </w:r>
      <w:r w:rsidRPr="00590AAC">
        <w:t xml:space="preserve"> respectively. </w:t>
      </w:r>
      <w:commentRangeStart w:id="221"/>
      <w:commentRangeStart w:id="222"/>
      <w:r w:rsidRPr="00590AAC">
        <w:t xml:space="preserve">Cardiac </w:t>
      </w:r>
      <w:r w:rsidR="005B425C">
        <w:t>v</w:t>
      </w:r>
      <w:r w:rsidRPr="00590AAC">
        <w:t>ascular</w:t>
      </w:r>
      <w:r w:rsidR="005B425C">
        <w:t xml:space="preserve"> imaging</w:t>
      </w:r>
      <w:r w:rsidRPr="00590AAC">
        <w:t xml:space="preserve"> </w:t>
      </w:r>
      <w:commentRangeEnd w:id="221"/>
      <w:r w:rsidR="005B425C">
        <w:rPr>
          <w:rStyle w:val="CommentReference"/>
          <w:rFonts w:eastAsia="SimSun"/>
          <w:noProof/>
          <w:snapToGrid/>
          <w:lang w:eastAsia="zh-CN" w:bidi="ar-SA"/>
        </w:rPr>
        <w:commentReference w:id="221"/>
      </w:r>
      <w:commentRangeEnd w:id="222"/>
      <w:r w:rsidR="00445300">
        <w:rPr>
          <w:rStyle w:val="CommentReference"/>
          <w:rFonts w:eastAsia="SimSun"/>
          <w:noProof/>
          <w:snapToGrid/>
          <w:lang w:eastAsia="zh-CN" w:bidi="ar-SA"/>
        </w:rPr>
        <w:commentReference w:id="222"/>
      </w:r>
      <w:r w:rsidRPr="00590AAC">
        <w:t xml:space="preserve">is a non-invasive imaging test </w:t>
      </w:r>
      <w:r w:rsidR="00212145">
        <w:t>that</w:t>
      </w:r>
      <w:r w:rsidR="00212145" w:rsidRPr="00590AAC">
        <w:t xml:space="preserve"> </w:t>
      </w:r>
      <w:r w:rsidRPr="00590AAC">
        <w:t>is handy for the identification of narrowing arteries of the human heart. Ilyass Abousaleh et al. [</w:t>
      </w:r>
      <w:del w:id="223" w:author="Safdar Muhammad Farhan (DOKT)" w:date="2022-12-05T14:57:00Z">
        <w:r w:rsidRPr="00590AAC" w:rsidDel="00B27936">
          <w:delText>30</w:delText>
        </w:r>
      </w:del>
      <w:ins w:id="224" w:author="Safdar Muhammad Farhan (DOKT)" w:date="2022-12-05T14:57:00Z">
        <w:r w:rsidR="00B27936">
          <w:t>39</w:t>
        </w:r>
      </w:ins>
      <w:r w:rsidRPr="00590AAC">
        <w:t xml:space="preserve">] performed a binary classification on the BraTS 2017 dataset using CNN architecture to classify the low- and high-grade glioma from normal images. The uppermost accuracy was achieved </w:t>
      </w:r>
      <w:r w:rsidR="005B425C">
        <w:t>at</w:t>
      </w:r>
      <w:r w:rsidR="005B425C" w:rsidRPr="00590AAC">
        <w:t xml:space="preserve"> </w:t>
      </w:r>
      <w:r w:rsidRPr="00590AAC">
        <w:t>91% on the binary class problem. Likewise, Marcin Wozniak et al. [</w:t>
      </w:r>
      <w:del w:id="225" w:author="Safdar Muhammad Farhan (DOKT)" w:date="2022-12-05T14:57:00Z">
        <w:r w:rsidRPr="00590AAC" w:rsidDel="00B27936">
          <w:delText>31</w:delText>
        </w:r>
      </w:del>
      <w:ins w:id="226" w:author="Safdar Muhammad Farhan (DOKT)" w:date="2022-12-05T14:57:00Z">
        <w:r w:rsidR="00B27936">
          <w:t>40</w:t>
        </w:r>
      </w:ins>
      <w:r w:rsidRPr="00590AAC">
        <w:t xml:space="preserve">] choose a hybrid approach of CNN and </w:t>
      </w:r>
      <w:r w:rsidR="00212145">
        <w:t xml:space="preserve">the </w:t>
      </w:r>
      <w:r w:rsidRPr="00590AAC">
        <w:t xml:space="preserve">classic </w:t>
      </w:r>
      <w:r w:rsidR="00212145">
        <w:t>a</w:t>
      </w:r>
      <w:r w:rsidRPr="00590AAC">
        <w:t xml:space="preserve">rtificial </w:t>
      </w:r>
      <w:r w:rsidR="00212145">
        <w:t>n</w:t>
      </w:r>
      <w:r w:rsidRPr="00590AAC">
        <w:t xml:space="preserve">eural </w:t>
      </w:r>
      <w:r w:rsidR="00212145">
        <w:t>n</w:t>
      </w:r>
      <w:r w:rsidRPr="00590AAC">
        <w:t>etwork (ANN) model</w:t>
      </w:r>
      <w:r w:rsidR="005B425C">
        <w:t>,</w:t>
      </w:r>
      <w:r w:rsidRPr="00590AAC">
        <w:t xml:space="preserve"> which help</w:t>
      </w:r>
      <w:r w:rsidR="005B425C">
        <w:t>s</w:t>
      </w:r>
      <w:r w:rsidRPr="00590AAC">
        <w:t xml:space="preserve"> CNN to select the better filters for convolutional and pooling layers and for the classification of brain tumor</w:t>
      </w:r>
      <w:r w:rsidR="005B425C">
        <w:t>s</w:t>
      </w:r>
      <w:r w:rsidRPr="00590AAC">
        <w:t xml:space="preserve"> from </w:t>
      </w:r>
      <w:r w:rsidR="005B425C">
        <w:t>c</w:t>
      </w:r>
      <w:r w:rsidRPr="00590AAC">
        <w:t xml:space="preserve">omputed </w:t>
      </w:r>
      <w:r w:rsidR="005B425C">
        <w:t>t</w:t>
      </w:r>
      <w:r w:rsidRPr="00590AAC">
        <w:t>omography (CT) scans. The highest accuracy of 98%, has been attained by their proposed approach with 95% precision and recall. Litjens Geert et al. [</w:t>
      </w:r>
      <w:del w:id="227" w:author="Safdar Muhammad Farhan (DOKT)" w:date="2022-12-05T14:58:00Z">
        <w:r w:rsidRPr="00590AAC" w:rsidDel="00B27936">
          <w:delText>32</w:delText>
        </w:r>
      </w:del>
      <w:ins w:id="228" w:author="Safdar Muhammad Farhan (DOKT)" w:date="2022-12-05T14:58:00Z">
        <w:r w:rsidR="00B27936">
          <w:t>41</w:t>
        </w:r>
      </w:ins>
      <w:r w:rsidRPr="00590AAC">
        <w:t>] conducted a survey of more than 80 papers presented on cardiac vascular images and neural networks. Most of the researchers utilized CT, magnetic resonance imaging</w:t>
      </w:r>
      <w:r w:rsidR="005B425C">
        <w:t>,</w:t>
      </w:r>
      <w:r w:rsidRPr="00590AAC">
        <w:t xml:space="preserve"> and ultrasound images as datasets. CNN</w:t>
      </w:r>
      <w:r w:rsidR="005B425C">
        <w:t>-</w:t>
      </w:r>
      <w:r w:rsidRPr="00590AAC">
        <w:t>based architectures, RNN (</w:t>
      </w:r>
      <w:r w:rsidR="005B425C">
        <w:t>r</w:t>
      </w:r>
      <w:r w:rsidRPr="00590AAC">
        <w:t xml:space="preserve">ecurrent </w:t>
      </w:r>
      <w:r w:rsidR="005B425C">
        <w:t>n</w:t>
      </w:r>
      <w:r w:rsidRPr="00590AAC">
        <w:t xml:space="preserve">eural </w:t>
      </w:r>
      <w:r w:rsidR="005B425C">
        <w:t>n</w:t>
      </w:r>
      <w:r w:rsidRPr="00590AAC">
        <w:t>etwork), LSTM (</w:t>
      </w:r>
      <w:r w:rsidR="005B425C">
        <w:t>l</w:t>
      </w:r>
      <w:r w:rsidRPr="00590AAC">
        <w:t xml:space="preserve">ong </w:t>
      </w:r>
      <w:r w:rsidR="005B425C">
        <w:t>s</w:t>
      </w:r>
      <w:r w:rsidRPr="00590AAC">
        <w:t>hort-</w:t>
      </w:r>
      <w:r w:rsidR="005B425C">
        <w:t>t</w:t>
      </w:r>
      <w:r w:rsidRPr="00590AAC">
        <w:t xml:space="preserve">erm </w:t>
      </w:r>
      <w:r w:rsidR="005B425C">
        <w:t>m</w:t>
      </w:r>
      <w:r w:rsidRPr="00590AAC">
        <w:t>emory)</w:t>
      </w:r>
      <w:r w:rsidR="005B425C">
        <w:t>,</w:t>
      </w:r>
      <w:r w:rsidRPr="00590AAC">
        <w:t xml:space="preserve"> and GAN were applied for the classification purpose. Conclusively, the neural networks are useful for disease classification</w:t>
      </w:r>
      <w:commentRangeStart w:id="229"/>
      <w:commentRangeStart w:id="230"/>
      <w:r w:rsidR="005B425C">
        <w:t>,</w:t>
      </w:r>
      <w:r w:rsidRPr="00590AAC">
        <w:t xml:space="preserve"> and even </w:t>
      </w:r>
      <w:r w:rsidR="005B425C">
        <w:t xml:space="preserve">a </w:t>
      </w:r>
      <w:r w:rsidRPr="00590AAC">
        <w:t>few outperform</w:t>
      </w:r>
      <w:r w:rsidR="005B425C">
        <w:t>ing</w:t>
      </w:r>
      <w:r w:rsidRPr="00590AAC">
        <w:t xml:space="preserve"> models </w:t>
      </w:r>
      <w:commentRangeEnd w:id="229"/>
      <w:r w:rsidR="005B425C">
        <w:rPr>
          <w:rStyle w:val="CommentReference"/>
          <w:rFonts w:eastAsia="SimSun"/>
          <w:noProof/>
          <w:snapToGrid/>
          <w:lang w:eastAsia="zh-CN" w:bidi="ar-SA"/>
        </w:rPr>
        <w:commentReference w:id="229"/>
      </w:r>
      <w:commentRangeEnd w:id="230"/>
      <w:r w:rsidR="00B9218E">
        <w:rPr>
          <w:rStyle w:val="CommentReference"/>
          <w:rFonts w:eastAsia="SimSun"/>
          <w:noProof/>
          <w:snapToGrid/>
          <w:lang w:eastAsia="zh-CN" w:bidi="ar-SA"/>
        </w:rPr>
        <w:commentReference w:id="230"/>
      </w:r>
      <w:r w:rsidRPr="00590AAC">
        <w:t xml:space="preserve">are </w:t>
      </w:r>
      <w:ins w:id="231" w:author="Safdar Muhammad Farhan (DOKT)" w:date="2022-12-05T10:23:00Z">
        <w:r w:rsidR="00B9218E">
          <w:t xml:space="preserve">also </w:t>
        </w:r>
      </w:ins>
      <w:r w:rsidRPr="00590AAC">
        <w:t>under consideration by the Food and Drug Administration (FDA) for real clinical practice</w:t>
      </w:r>
      <w:r w:rsidR="005B425C">
        <w:t>,</w:t>
      </w:r>
      <w:r w:rsidRPr="00590AAC">
        <w:t xml:space="preserve"> as mentioned </w:t>
      </w:r>
      <w:r w:rsidR="005B425C">
        <w:t>in</w:t>
      </w:r>
      <w:r w:rsidR="005B425C" w:rsidRPr="00590AAC">
        <w:t xml:space="preserve"> </w:t>
      </w:r>
      <w:r w:rsidRPr="00590AAC">
        <w:t>[</w:t>
      </w:r>
      <w:del w:id="232" w:author="Safdar Muhammad Farhan (DOKT)" w:date="2022-12-05T14:58:00Z">
        <w:r w:rsidRPr="00590AAC" w:rsidDel="00B27936">
          <w:delText>32</w:delText>
        </w:r>
      </w:del>
      <w:ins w:id="233" w:author="Safdar Muhammad Farhan (DOKT)" w:date="2022-12-05T14:58:00Z">
        <w:r w:rsidR="00B27936">
          <w:t>41</w:t>
        </w:r>
      </w:ins>
      <w:r w:rsidRPr="00590AAC">
        <w:t>]. However, further improvements can result in more achievements.</w:t>
      </w:r>
    </w:p>
    <w:p w14:paraId="78CAF820" w14:textId="3B41D240" w:rsidR="002C3DB1" w:rsidRPr="00590AAC" w:rsidRDefault="002C3DB1" w:rsidP="00342E93">
      <w:pPr>
        <w:pStyle w:val="MDPI31text"/>
      </w:pPr>
      <w:r w:rsidRPr="00590AAC">
        <w:t>Siti Nurmaini et al. [</w:t>
      </w:r>
      <w:del w:id="234" w:author="Safdar Muhammad Farhan (DOKT)" w:date="2022-12-05T14:58:00Z">
        <w:r w:rsidRPr="00590AAC" w:rsidDel="00B27936">
          <w:delText>33</w:delText>
        </w:r>
      </w:del>
      <w:ins w:id="235" w:author="Safdar Muhammad Farhan (DOKT)" w:date="2022-12-05T14:58:00Z">
        <w:r w:rsidR="00B27936">
          <w:t>42</w:t>
        </w:r>
      </w:ins>
      <w:r w:rsidRPr="00590AAC">
        <w:t xml:space="preserve">] evaluated </w:t>
      </w:r>
      <w:r w:rsidR="005B425C">
        <w:t xml:space="preserve">an </w:t>
      </w:r>
      <w:r w:rsidRPr="00590AAC">
        <w:t>RNN</w:t>
      </w:r>
      <w:r w:rsidR="005B425C">
        <w:t>-</w:t>
      </w:r>
      <w:r w:rsidRPr="00590AAC">
        <w:t xml:space="preserve">based bi-directional LSTM model for the classification of ECG </w:t>
      </w:r>
      <w:r w:rsidR="005B425C">
        <w:t>in</w:t>
      </w:r>
      <w:r w:rsidR="005B425C" w:rsidRPr="00590AAC">
        <w:t xml:space="preserve"> </w:t>
      </w:r>
      <w:r w:rsidRPr="00590AAC">
        <w:t xml:space="preserve">binary problems. They utilized the QT database and Lead-II </w:t>
      </w:r>
      <w:r w:rsidRPr="00590AAC">
        <w:lastRenderedPageBreak/>
        <w:t>of the Lobachevsky University Database for training and evaluation of the proposed model. Firstly, noise has been removed through discrete WT by applying</w:t>
      </w:r>
      <w:r w:rsidR="005B425C">
        <w:t xml:space="preserve"> the</w:t>
      </w:r>
      <w:r w:rsidRPr="00590AAC">
        <w:t xml:space="preserve"> bior6.8 wavelet, a signal filtration approach, </w:t>
      </w:r>
      <w:r w:rsidR="005B425C">
        <w:t xml:space="preserve">and </w:t>
      </w:r>
      <w:r w:rsidRPr="00590AAC">
        <w:t xml:space="preserve">then they performed the segmentation. Study results revealed 99.64% accuracy with 98.81% precision </w:t>
      </w:r>
      <w:r w:rsidR="005B425C">
        <w:t>had</w:t>
      </w:r>
      <w:r w:rsidR="005B425C" w:rsidRPr="00590AAC">
        <w:t xml:space="preserve"> </w:t>
      </w:r>
      <w:r w:rsidRPr="00590AAC">
        <w:t>been achieved. Yan Fang et al. [</w:t>
      </w:r>
      <w:del w:id="236" w:author="Safdar Muhammad Farhan (DOKT)" w:date="2022-12-05T14:58:00Z">
        <w:r w:rsidRPr="00590AAC" w:rsidDel="00B27936">
          <w:delText>34</w:delText>
        </w:r>
      </w:del>
      <w:ins w:id="237" w:author="Safdar Muhammad Farhan (DOKT)" w:date="2022-12-05T14:58:00Z">
        <w:r w:rsidR="00B27936">
          <w:t>43</w:t>
        </w:r>
      </w:ins>
      <w:r w:rsidRPr="00590AAC">
        <w:t>] analyzed the ECG signals using the radial basis function (RBF) neural network on the MIT-BIH dataset. Initially, they removed the noise by practicing high pass (11 Hz cutoff) and low</w:t>
      </w:r>
      <w:r w:rsidR="005B425C">
        <w:t>-</w:t>
      </w:r>
      <w:r w:rsidRPr="00590AAC">
        <w:t>pass filters. After that</w:t>
      </w:r>
      <w:r w:rsidR="005B425C">
        <w:t>,</w:t>
      </w:r>
      <w:r w:rsidRPr="00590AAC">
        <w:t xml:space="preserve"> they extracted the QRS segment features using</w:t>
      </w:r>
      <w:r w:rsidR="005B425C">
        <w:t xml:space="preserve"> the</w:t>
      </w:r>
      <w:r w:rsidRPr="00590AAC">
        <w:t xml:space="preserve"> Pan Tompkins algorithm</w:t>
      </w:r>
      <w:r w:rsidR="005B425C">
        <w:t>,</w:t>
      </w:r>
      <w:r w:rsidRPr="00590AAC">
        <w:t xml:space="preserve"> which is a QRS complex detector [</w:t>
      </w:r>
      <w:del w:id="238" w:author="Safdar Muhammad Farhan (DOKT)" w:date="2022-12-05T14:58:00Z">
        <w:r w:rsidRPr="00590AAC" w:rsidDel="00B27936">
          <w:delText>35</w:delText>
        </w:r>
      </w:del>
      <w:ins w:id="239" w:author="Safdar Muhammad Farhan (DOKT)" w:date="2022-12-05T14:58:00Z">
        <w:r w:rsidR="00B27936">
          <w:t>44</w:t>
        </w:r>
      </w:ins>
      <w:r w:rsidRPr="00590AAC">
        <w:t xml:space="preserve">], and then </w:t>
      </w:r>
      <w:r w:rsidR="005B425C">
        <w:t xml:space="preserve">the </w:t>
      </w:r>
      <w:r w:rsidRPr="00590AAC">
        <w:t>authors applied k-means clustering for the sample screening purpose. Finally, they trained the neural network on a given dataset and achieved 98.9% classification accuracy. Dinesh Kumar Atal et al. [</w:t>
      </w:r>
      <w:del w:id="240" w:author="Safdar Muhammad Farhan (DOKT)" w:date="2022-12-05T14:58:00Z">
        <w:r w:rsidRPr="00590AAC" w:rsidDel="00B27936">
          <w:delText>36</w:delText>
        </w:r>
      </w:del>
      <w:ins w:id="241" w:author="Safdar Muhammad Farhan (DOKT)" w:date="2022-12-05T14:58:00Z">
        <w:r w:rsidR="00B27936">
          <w:t>45</w:t>
        </w:r>
      </w:ins>
      <w:r w:rsidRPr="00590AAC">
        <w:t xml:space="preserve">] observed the ECG arrhythmia classification using </w:t>
      </w:r>
      <w:r w:rsidR="005B425C">
        <w:t>the b</w:t>
      </w:r>
      <w:r w:rsidRPr="00590AAC">
        <w:t xml:space="preserve">at </w:t>
      </w:r>
      <w:r w:rsidR="005B425C">
        <w:t>o</w:t>
      </w:r>
      <w:r w:rsidRPr="00590AAC">
        <w:t xml:space="preserve">ptimization </w:t>
      </w:r>
      <w:r w:rsidR="005B425C">
        <w:t>a</w:t>
      </w:r>
      <w:r w:rsidRPr="00590AAC">
        <w:t>lgorithm [</w:t>
      </w:r>
      <w:del w:id="242" w:author="Safdar Muhammad Farhan (DOKT)" w:date="2022-12-05T14:58:00Z">
        <w:r w:rsidRPr="00590AAC" w:rsidDel="00B27936">
          <w:delText>37</w:delText>
        </w:r>
      </w:del>
      <w:ins w:id="243" w:author="Safdar Muhammad Farhan (DOKT)" w:date="2022-12-05T14:58:00Z">
        <w:r w:rsidR="00B27936">
          <w:t>46</w:t>
        </w:r>
      </w:ins>
      <w:r w:rsidRPr="00590AAC">
        <w:t xml:space="preserve">] based on deep CNN (BaROA-DCNN) over </w:t>
      </w:r>
      <w:r w:rsidR="005B425C">
        <w:t xml:space="preserve">the </w:t>
      </w:r>
      <w:r w:rsidRPr="00590AAC">
        <w:t xml:space="preserve">MIT-BIH dataset. </w:t>
      </w:r>
      <w:r w:rsidR="00083C8E">
        <w:t>Similar to</w:t>
      </w:r>
      <w:r w:rsidR="00083C8E" w:rsidRPr="00590AAC">
        <w:t xml:space="preserve"> </w:t>
      </w:r>
      <w:r w:rsidRPr="00590AAC">
        <w:t>the authors [</w:t>
      </w:r>
      <w:del w:id="244" w:author="Safdar Muhammad Farhan (DOKT)" w:date="2022-12-05T14:58:00Z">
        <w:r w:rsidRPr="00590AAC" w:rsidDel="00B27936">
          <w:delText>33</w:delText>
        </w:r>
      </w:del>
      <w:ins w:id="245" w:author="Safdar Muhammad Farhan (DOKT)" w:date="2022-12-05T14:58:00Z">
        <w:r w:rsidR="00B27936">
          <w:t>42</w:t>
        </w:r>
      </w:ins>
      <w:r w:rsidRPr="00590AAC">
        <w:t xml:space="preserve">], they applied the WT for </w:t>
      </w:r>
      <w:r w:rsidR="005B425C">
        <w:t xml:space="preserve">the </w:t>
      </w:r>
      <w:r w:rsidRPr="00590AAC">
        <w:t>removal of noise</w:t>
      </w:r>
      <w:r w:rsidR="005B425C">
        <w:t>,</w:t>
      </w:r>
      <w:r w:rsidRPr="00590AAC">
        <w:t xml:space="preserve"> and then a Gabor filter was exercised to extract the features. The BaROA-DCNN model has been trained on given dataset examples along with the other models</w:t>
      </w:r>
      <w:r w:rsidR="005B425C">
        <w:t>,</w:t>
      </w:r>
      <w:r w:rsidRPr="00590AAC">
        <w:t xml:space="preserve"> including</w:t>
      </w:r>
      <w:r w:rsidR="005B425C">
        <w:t xml:space="preserve"> the</w:t>
      </w:r>
      <w:r w:rsidRPr="00590AAC">
        <w:t xml:space="preserve"> knowledge-based model, </w:t>
      </w:r>
      <w:r w:rsidR="005B425C">
        <w:t>s</w:t>
      </w:r>
      <w:r w:rsidRPr="00590AAC">
        <w:t xml:space="preserve">upport </w:t>
      </w:r>
      <w:r w:rsidR="005B425C">
        <w:t>v</w:t>
      </w:r>
      <w:r w:rsidRPr="00590AAC">
        <w:t xml:space="preserve">ector </w:t>
      </w:r>
      <w:r w:rsidR="005B425C">
        <w:t>m</w:t>
      </w:r>
      <w:r w:rsidRPr="00590AAC">
        <w:t xml:space="preserve">achine (SVM), classical CNN, </w:t>
      </w:r>
      <w:r w:rsidR="005B425C">
        <w:t>g</w:t>
      </w:r>
      <w:r w:rsidRPr="00590AAC">
        <w:t xml:space="preserve">enetic </w:t>
      </w:r>
      <w:r w:rsidR="005B425C">
        <w:t>a</w:t>
      </w:r>
      <w:r w:rsidRPr="00590AAC">
        <w:t>lgorithm-</w:t>
      </w:r>
      <w:r w:rsidR="005B425C">
        <w:t>b</w:t>
      </w:r>
      <w:r w:rsidRPr="00590AAC">
        <w:t xml:space="preserve">ack </w:t>
      </w:r>
      <w:r w:rsidR="005B425C">
        <w:t>p</w:t>
      </w:r>
      <w:r w:rsidRPr="00590AAC">
        <w:t xml:space="preserve">ropagation </w:t>
      </w:r>
      <w:r w:rsidR="005B425C">
        <w:t>n</w:t>
      </w:r>
      <w:r w:rsidRPr="00590AAC">
        <w:t xml:space="preserve">eural </w:t>
      </w:r>
      <w:r w:rsidR="005B425C">
        <w:t>n</w:t>
      </w:r>
      <w:r w:rsidRPr="00590AAC">
        <w:t xml:space="preserve">etwork (GA-BPNN), </w:t>
      </w:r>
      <w:r w:rsidR="00513977">
        <w:t xml:space="preserve">and </w:t>
      </w:r>
      <w:r w:rsidRPr="00590AAC">
        <w:t>CNN</w:t>
      </w:r>
      <w:r w:rsidR="000163BB">
        <w:t xml:space="preserve"> </w:t>
      </w:r>
      <w:r w:rsidRPr="00590AAC">
        <w:t>+</w:t>
      </w:r>
      <w:r w:rsidR="000163BB">
        <w:t xml:space="preserve"> </w:t>
      </w:r>
      <w:r w:rsidRPr="00590AAC">
        <w:t>LSTM</w:t>
      </w:r>
      <w:r w:rsidR="005B425C">
        <w:t>,</w:t>
      </w:r>
      <w:r w:rsidRPr="00590AAC">
        <w:t xml:space="preserve"> separately. The highest accuracy revealed by their projected BaROA-DCNN model was 93.19%</w:t>
      </w:r>
      <w:r w:rsidR="00513977">
        <w:t>,</w:t>
      </w:r>
      <w:r w:rsidRPr="00590AAC">
        <w:t xml:space="preserve"> while the lowest was 85.07% </w:t>
      </w:r>
      <w:r w:rsidR="00513977">
        <w:t>for</w:t>
      </w:r>
      <w:r w:rsidR="00513977" w:rsidRPr="00590AAC">
        <w:t xml:space="preserve"> </w:t>
      </w:r>
      <w:r w:rsidRPr="00590AAC">
        <w:t>the knowledge-based model.</w:t>
      </w:r>
    </w:p>
    <w:p w14:paraId="1D9DD18C" w14:textId="2263B273" w:rsidR="002C3DB1" w:rsidRPr="00590AAC" w:rsidRDefault="002C3DB1" w:rsidP="00342E93">
      <w:pPr>
        <w:pStyle w:val="MDPI31text"/>
      </w:pPr>
      <w:r w:rsidRPr="00590AAC">
        <w:t xml:space="preserve">In </w:t>
      </w:r>
      <w:r w:rsidR="0030032D" w:rsidRPr="00590AAC">
        <w:t>this</w:t>
      </w:r>
      <w:r w:rsidRPr="00590AAC">
        <w:t xml:space="preserve"> study, a more diverse approach </w:t>
      </w:r>
      <w:r w:rsidR="0030032D" w:rsidRPr="00590AAC">
        <w:t xml:space="preserve">is proposed </w:t>
      </w:r>
      <w:r w:rsidRPr="00590AAC">
        <w:t>than the above presented by applying denoising, cut-off frequencies</w:t>
      </w:r>
      <w:r w:rsidR="00513977">
        <w:t>,</w:t>
      </w:r>
      <w:r w:rsidRPr="00590AAC">
        <w:t xml:space="preserve"> and STFT transformation to spectrograms with </w:t>
      </w:r>
      <w:r w:rsidR="005B425C">
        <w:t xml:space="preserve">the </w:t>
      </w:r>
      <w:r w:rsidRPr="00590AAC">
        <w:t>CNN model. A similar study by Jingshan Huang et al. [</w:t>
      </w:r>
      <w:del w:id="246" w:author="Safdar Muhammad Farhan (DOKT)" w:date="2022-12-05T14:59:00Z">
        <w:r w:rsidRPr="00590AAC" w:rsidDel="00B27936">
          <w:delText>38</w:delText>
        </w:r>
      </w:del>
      <w:ins w:id="247" w:author="Safdar Muhammad Farhan (DOKT)" w:date="2022-12-05T14:59:00Z">
        <w:r w:rsidR="00B27936">
          <w:t>47</w:t>
        </w:r>
      </w:ins>
      <w:r w:rsidRPr="00590AAC">
        <w:t xml:space="preserve">] classified ECG arrhythmias by applying </w:t>
      </w:r>
      <w:r w:rsidR="005B425C">
        <w:t xml:space="preserve">the </w:t>
      </w:r>
      <w:r w:rsidRPr="00590AAC">
        <w:t>Fourier transformation named STFT and input</w:t>
      </w:r>
      <w:r w:rsidR="005B425C">
        <w:t>ting</w:t>
      </w:r>
      <w:r w:rsidRPr="00590AAC">
        <w:t xml:space="preserve"> the spectrograms </w:t>
      </w:r>
      <w:r w:rsidR="005B425C">
        <w:t>in</w:t>
      </w:r>
      <w:r w:rsidRPr="00590AAC">
        <w:t xml:space="preserve">to the CNN model. Five </w:t>
      </w:r>
      <w:bookmarkStart w:id="248" w:name="_Int_FAZSVJsG"/>
      <w:r w:rsidRPr="00590AAC">
        <w:t>distinct types</w:t>
      </w:r>
      <w:bookmarkEnd w:id="248"/>
      <w:r w:rsidRPr="00590AAC">
        <w:t xml:space="preserve"> of heartbeat data</w:t>
      </w:r>
      <w:r w:rsidR="00513977">
        <w:t>,</w:t>
      </w:r>
      <w:r w:rsidRPr="00590AAC">
        <w:t xml:space="preserve"> including normal</w:t>
      </w:r>
      <w:r w:rsidR="00513977">
        <w:t>,</w:t>
      </w:r>
      <w:r w:rsidRPr="00590AAC">
        <w:t xml:space="preserve"> were extracted from </w:t>
      </w:r>
      <w:r w:rsidR="005B425C">
        <w:t xml:space="preserve">the </w:t>
      </w:r>
      <w:r w:rsidRPr="00590AAC">
        <w:t xml:space="preserve">MIT-BIH arrhythmia dataset. </w:t>
      </w:r>
      <w:r w:rsidR="005B425C">
        <w:t>The a</w:t>
      </w:r>
      <w:r w:rsidRPr="00590AAC">
        <w:t xml:space="preserve">uthors followed the </w:t>
      </w:r>
      <w:bookmarkStart w:id="249" w:name="_Int_EbfTtAfU"/>
      <w:r w:rsidRPr="00590AAC">
        <w:t>comparable way</w:t>
      </w:r>
      <w:bookmarkEnd w:id="249"/>
      <w:r w:rsidRPr="00590AAC">
        <w:t xml:space="preserve"> as adopted in </w:t>
      </w:r>
      <w:r w:rsidR="005B425C">
        <w:t xml:space="preserve">the </w:t>
      </w:r>
      <w:r w:rsidRPr="00590AAC">
        <w:t>proposed study except for the produced spectrograms image sizes</w:t>
      </w:r>
      <w:r w:rsidR="00513977">
        <w:t>,</w:t>
      </w:r>
      <w:r w:rsidRPr="00590AAC">
        <w:t xml:space="preserve"> which were 256</w:t>
      </w:r>
      <w:r w:rsidR="000163BB">
        <w:t xml:space="preserve"> </w:t>
      </w:r>
      <w:commentRangeStart w:id="250"/>
      <w:commentRangeStart w:id="251"/>
      <w:r w:rsidR="000163BB" w:rsidRPr="000163BB">
        <w:rPr>
          <w:highlight w:val="yellow"/>
        </w:rPr>
        <w:t>×</w:t>
      </w:r>
      <w:commentRangeEnd w:id="250"/>
      <w:r w:rsidR="000163BB">
        <w:rPr>
          <w:rStyle w:val="CommentReference"/>
          <w:rFonts w:eastAsia="SimSun"/>
          <w:noProof/>
          <w:snapToGrid/>
          <w:lang w:eastAsia="zh-CN" w:bidi="ar-SA"/>
        </w:rPr>
        <w:commentReference w:id="250"/>
      </w:r>
      <w:commentRangeEnd w:id="251"/>
      <w:r w:rsidR="00AC44F2">
        <w:rPr>
          <w:rStyle w:val="CommentReference"/>
          <w:rFonts w:eastAsia="SimSun"/>
          <w:noProof/>
          <w:snapToGrid/>
          <w:lang w:eastAsia="zh-CN" w:bidi="ar-SA"/>
        </w:rPr>
        <w:commentReference w:id="251"/>
      </w:r>
      <w:r w:rsidR="000163BB">
        <w:t xml:space="preserve"> </w:t>
      </w:r>
      <w:r w:rsidRPr="00590AAC">
        <w:t>256</w:t>
      </w:r>
      <w:r w:rsidR="005B425C">
        <w:t>-</w:t>
      </w:r>
      <w:r w:rsidRPr="00590AAC">
        <w:t xml:space="preserve">dimensional spectrograms with </w:t>
      </w:r>
      <w:r w:rsidR="005B425C">
        <w:t xml:space="preserve">a </w:t>
      </w:r>
      <w:r w:rsidRPr="00590AAC">
        <w:t xml:space="preserve">batch size of 2500. Study results revealed that 99% accuracy has been achieved by their approach. A similar but eight class problems classification has been </w:t>
      </w:r>
      <w:r w:rsidR="00083C8E">
        <w:t>performed</w:t>
      </w:r>
      <w:r w:rsidR="00083C8E" w:rsidRPr="00590AAC">
        <w:t xml:space="preserve"> </w:t>
      </w:r>
      <w:r w:rsidRPr="00590AAC">
        <w:t>by Amin Ullah et al. [</w:t>
      </w:r>
      <w:del w:id="252" w:author="Safdar Muhammad Farhan (DOKT)" w:date="2022-12-05T14:59:00Z">
        <w:r w:rsidRPr="00590AAC" w:rsidDel="00B27936">
          <w:delText>39</w:delText>
        </w:r>
      </w:del>
      <w:ins w:id="253" w:author="Safdar Muhammad Farhan (DOKT)" w:date="2022-12-05T14:59:00Z">
        <w:r w:rsidR="00B27936">
          <w:t>48</w:t>
        </w:r>
      </w:ins>
      <w:r w:rsidRPr="00590AAC">
        <w:t xml:space="preserve">] by feeding spectrograms into </w:t>
      </w:r>
      <w:r w:rsidR="005B425C">
        <w:t xml:space="preserve">the </w:t>
      </w:r>
      <w:r w:rsidRPr="00590AAC">
        <w:t>CNN model. Initially, they removed the noise from ECG signals using wavelet transformation and then applied Data Augmentation (DA), a cropping technique, to deal with the class imbalance. They produced the spectrograms by STFT transformation and resized the images to 256</w:t>
      </w:r>
      <w:r w:rsidR="000163BB">
        <w:t xml:space="preserve"> </w:t>
      </w:r>
      <w:r w:rsidR="000163BB" w:rsidRPr="000163BB">
        <w:rPr>
          <w:highlight w:val="yellow"/>
        </w:rPr>
        <w:t>×</w:t>
      </w:r>
      <w:r w:rsidR="000163BB">
        <w:t xml:space="preserve"> </w:t>
      </w:r>
      <w:r w:rsidRPr="00590AAC">
        <w:t xml:space="preserve">256 dimensions for the final input to </w:t>
      </w:r>
      <w:r w:rsidR="005B425C">
        <w:t xml:space="preserve">the </w:t>
      </w:r>
      <w:r w:rsidRPr="00590AAC">
        <w:t>CNN model. Study results showed 99.11% accuracy with 98.59% precision. Their technique follows the same way as trailed</w:t>
      </w:r>
      <w:r w:rsidR="0030032D" w:rsidRPr="00590AAC">
        <w:t xml:space="preserve"> in this work</w:t>
      </w:r>
      <w:r w:rsidR="00513977">
        <w:t>;</w:t>
      </w:r>
      <w:r w:rsidRPr="00590AAC">
        <w:t xml:space="preserve"> however,</w:t>
      </w:r>
      <w:r w:rsidR="005B425C">
        <w:t xml:space="preserve"> the</w:t>
      </w:r>
      <w:r w:rsidRPr="00590AAC">
        <w:t xml:space="preserve"> </w:t>
      </w:r>
      <w:r w:rsidR="0030032D" w:rsidRPr="00590AAC">
        <w:t>current study</w:t>
      </w:r>
      <w:r w:rsidR="00513977">
        <w:t>’s</w:t>
      </w:r>
      <w:r w:rsidRPr="00590AAC">
        <w:t xml:space="preserve"> image</w:t>
      </w:r>
      <w:ins w:id="254" w:author="Safdar Muhammad Farhan (DOKT) [2]" w:date="2022-12-06T12:16:00Z">
        <w:r w:rsidR="00F37B8A">
          <w:t>s</w:t>
        </w:r>
      </w:ins>
      <w:r w:rsidRPr="00590AAC">
        <w:t xml:space="preserve"> size, number of parameters</w:t>
      </w:r>
      <w:r w:rsidR="005B425C">
        <w:t>,</w:t>
      </w:r>
      <w:r w:rsidRPr="00590AAC">
        <w:t xml:space="preserve"> and batch size are lower</w:t>
      </w:r>
      <w:del w:id="255" w:author="Safdar Muhammad Farhan (DOKT)" w:date="2022-12-05T10:25:00Z">
        <w:r w:rsidRPr="00590AAC" w:rsidDel="00AC44F2">
          <w:delText xml:space="preserve">, yet </w:delText>
        </w:r>
        <w:commentRangeStart w:id="256"/>
        <w:commentRangeStart w:id="257"/>
        <w:r w:rsidR="00513977" w:rsidDel="00AC44F2">
          <w:delText>they achieve</w:delText>
        </w:r>
      </w:del>
      <w:ins w:id="258" w:author="Safdar Muhammad Farhan (DOKT)" w:date="2022-12-05T10:25:00Z">
        <w:r w:rsidR="00AC44F2">
          <w:t xml:space="preserve"> by achieving</w:t>
        </w:r>
      </w:ins>
      <w:r w:rsidR="00513977" w:rsidRPr="00590AAC">
        <w:t xml:space="preserve"> </w:t>
      </w:r>
      <w:commentRangeEnd w:id="256"/>
      <w:r w:rsidR="00513977">
        <w:rPr>
          <w:rStyle w:val="CommentReference"/>
          <w:rFonts w:eastAsia="SimSun"/>
          <w:noProof/>
          <w:snapToGrid/>
          <w:lang w:eastAsia="zh-CN" w:bidi="ar-SA"/>
        </w:rPr>
        <w:commentReference w:id="256"/>
      </w:r>
      <w:commentRangeEnd w:id="257"/>
      <w:r w:rsidR="00AC44F2">
        <w:rPr>
          <w:rStyle w:val="CommentReference"/>
          <w:rFonts w:eastAsia="SimSun"/>
          <w:noProof/>
          <w:snapToGrid/>
          <w:lang w:eastAsia="zh-CN" w:bidi="ar-SA"/>
        </w:rPr>
        <w:commentReference w:id="257"/>
      </w:r>
      <w:r w:rsidRPr="00590AAC">
        <w:t>comparable accuracy.</w:t>
      </w:r>
    </w:p>
    <w:p w14:paraId="4A7CAD51" w14:textId="75A3D62E" w:rsidR="002C3DB1" w:rsidRPr="00590AAC" w:rsidRDefault="002C3DB1" w:rsidP="00342E93">
      <w:pPr>
        <w:pStyle w:val="MDPI31text"/>
      </w:pPr>
      <w:r w:rsidRPr="004624ED">
        <w:rPr>
          <w:lang w:val="es-ES"/>
        </w:rPr>
        <w:t xml:space="preserve">Guo Yang Liu et al. </w:t>
      </w:r>
      <w:r w:rsidRPr="00590AAC">
        <w:t>[</w:t>
      </w:r>
      <w:del w:id="259" w:author="Safdar Muhammad Farhan (DOKT)" w:date="2022-12-05T15:00:00Z">
        <w:r w:rsidRPr="00590AAC" w:rsidDel="00B27936">
          <w:delText>40</w:delText>
        </w:r>
      </w:del>
      <w:ins w:id="260" w:author="Safdar Muhammad Farhan (DOKT)" w:date="2022-12-05T15:00:00Z">
        <w:r w:rsidR="00B27936">
          <w:t>49</w:t>
        </w:r>
      </w:ins>
      <w:r w:rsidRPr="00590AAC">
        <w:t xml:space="preserve">] assessed the ECG quality by applying the Stockwell-Transform (S-Transform) and generating the spectrograms as an input to </w:t>
      </w:r>
      <w:r w:rsidR="005B425C">
        <w:t xml:space="preserve">the </w:t>
      </w:r>
      <w:r w:rsidRPr="00590AAC">
        <w:t>CNN model. The</w:t>
      </w:r>
      <w:ins w:id="261" w:author="Safdar Muhammad Farhan (DOKT) [2]" w:date="2022-12-06T12:17:00Z">
        <w:r w:rsidR="00F37B8A">
          <w:t>y acquired the</w:t>
        </w:r>
      </w:ins>
      <w:r w:rsidRPr="00590AAC">
        <w:t xml:space="preserve"> relevant dataset </w:t>
      </w:r>
      <w:del w:id="262" w:author="Safdar Muhammad Farhan (DOKT) [2]" w:date="2022-12-06T12:17:00Z">
        <w:r w:rsidRPr="00590AAC" w:rsidDel="00F37B8A">
          <w:delText xml:space="preserve">was acquired </w:delText>
        </w:r>
      </w:del>
      <w:r w:rsidRPr="00590AAC">
        <w:t xml:space="preserve">from </w:t>
      </w:r>
      <w:del w:id="263" w:author="Safdar Muhammad Farhan (DOKT) [2]" w:date="2022-12-06T12:17:00Z">
        <w:r w:rsidR="005B425C" w:rsidDel="00AF39B1">
          <w:delText xml:space="preserve">the </w:delText>
        </w:r>
      </w:del>
      <w:commentRangeStart w:id="264"/>
      <w:commentRangeStart w:id="265"/>
      <w:r w:rsidRPr="00590AAC">
        <w:t>Physio</w:t>
      </w:r>
      <w:r w:rsidR="00513977">
        <w:t>N</w:t>
      </w:r>
      <w:commentRangeEnd w:id="264"/>
      <w:r w:rsidR="00513977">
        <w:rPr>
          <w:rStyle w:val="CommentReference"/>
          <w:rFonts w:eastAsia="SimSun"/>
          <w:noProof/>
          <w:snapToGrid/>
          <w:lang w:eastAsia="zh-CN" w:bidi="ar-SA"/>
        </w:rPr>
        <w:commentReference w:id="264"/>
      </w:r>
      <w:commentRangeEnd w:id="265"/>
      <w:r w:rsidR="00AC44F2">
        <w:rPr>
          <w:rStyle w:val="CommentReference"/>
          <w:rFonts w:eastAsia="SimSun"/>
          <w:noProof/>
          <w:snapToGrid/>
          <w:lang w:eastAsia="zh-CN" w:bidi="ar-SA"/>
        </w:rPr>
        <w:commentReference w:id="265"/>
      </w:r>
      <w:r w:rsidRPr="00590AAC">
        <w:t xml:space="preserve">et CINC </w:t>
      </w:r>
      <w:r w:rsidR="00513977">
        <w:t>C</w:t>
      </w:r>
      <w:r w:rsidRPr="00590AAC">
        <w:t xml:space="preserve">hallenge of 2011. </w:t>
      </w:r>
      <w:del w:id="266" w:author="Safdar Muhammad Farhan (DOKT) [2]" w:date="2022-12-06T12:16:00Z">
        <w:r w:rsidRPr="00590AAC" w:rsidDel="00F37B8A">
          <w:delText xml:space="preserve">They </w:delText>
        </w:r>
      </w:del>
      <w:ins w:id="267" w:author="Safdar Muhammad Farhan (DOKT) [2]" w:date="2022-12-06T12:16:00Z">
        <w:r w:rsidR="00F37B8A">
          <w:t>Authors</w:t>
        </w:r>
        <w:r w:rsidR="00F37B8A" w:rsidRPr="00590AAC">
          <w:t xml:space="preserve"> </w:t>
        </w:r>
      </w:ins>
      <w:r w:rsidRPr="00590AAC">
        <w:t xml:space="preserve">applied the Butterworth filter with </w:t>
      </w:r>
      <w:r w:rsidR="005B425C">
        <w:t>a</w:t>
      </w:r>
      <w:r w:rsidR="005B425C" w:rsidRPr="00590AAC">
        <w:t xml:space="preserve"> </w:t>
      </w:r>
      <w:r w:rsidRPr="00590AAC">
        <w:t xml:space="preserve">frequency cutoff </w:t>
      </w:r>
      <w:r w:rsidR="005B425C">
        <w:t xml:space="preserve">of </w:t>
      </w:r>
      <w:r w:rsidRPr="00590AAC">
        <w:t>0.1 to remove the noise from the signals. The online augmented scheme</w:t>
      </w:r>
      <w:r w:rsidR="00513977">
        <w:t>,</w:t>
      </w:r>
      <w:r w:rsidRPr="00590AAC">
        <w:t xml:space="preserve"> along with S-</w:t>
      </w:r>
      <w:r w:rsidR="00513977">
        <w:t>t</w:t>
      </w:r>
      <w:r w:rsidRPr="00590AAC">
        <w:t>ransform</w:t>
      </w:r>
      <w:r w:rsidR="00513977">
        <w:t>,</w:t>
      </w:r>
      <w:r w:rsidRPr="00590AAC">
        <w:t xml:space="preserve"> has been applied </w:t>
      </w:r>
      <w:r w:rsidR="005B425C">
        <w:t>to</w:t>
      </w:r>
      <w:r w:rsidR="005B425C" w:rsidRPr="00590AAC">
        <w:t xml:space="preserve"> </w:t>
      </w:r>
      <w:r w:rsidRPr="00590AAC">
        <w:t>the ECG signals for the purpose of better time</w:t>
      </w:r>
      <w:r w:rsidR="005B425C">
        <w:t>-</w:t>
      </w:r>
      <w:r w:rsidRPr="00590AAC">
        <w:t>frequency depiction. Various approaches</w:t>
      </w:r>
      <w:r w:rsidR="00513977">
        <w:t>,</w:t>
      </w:r>
      <w:r w:rsidRPr="00590AAC">
        <w:t xml:space="preserve"> including statistical features, CNN</w:t>
      </w:r>
      <w:r w:rsidR="00513977">
        <w:t>,</w:t>
      </w:r>
      <w:r w:rsidRPr="00590AAC">
        <w:t xml:space="preserve"> and augmented S-</w:t>
      </w:r>
      <w:r w:rsidR="00513977">
        <w:t>t</w:t>
      </w:r>
      <w:r w:rsidRPr="00590AAC">
        <w:t xml:space="preserve">ransform were applied separately and within the combination. Study results showed that the highest accuracy achieved was 93.01% when the mentioned approaches i.e., AugS-Transform with CNN + Statistical Features, were applied </w:t>
      </w:r>
      <w:r w:rsidR="005B425C">
        <w:t>to</w:t>
      </w:r>
      <w:r w:rsidR="005B425C" w:rsidRPr="00590AAC">
        <w:t xml:space="preserve"> </w:t>
      </w:r>
      <w:r w:rsidRPr="00590AAC">
        <w:t>the given dataset.</w:t>
      </w:r>
      <w:r w:rsidR="000216CA">
        <w:t xml:space="preserve"> </w:t>
      </w:r>
      <w:r w:rsidRPr="00590AAC">
        <w:t>The summary of the literature review is given in Table 1 below.</w:t>
      </w:r>
    </w:p>
    <w:p w14:paraId="2B2DB3E4" w14:textId="1A06C790" w:rsidR="0035313F" w:rsidRPr="00590AAC" w:rsidRDefault="000163BB" w:rsidP="000163BB">
      <w:pPr>
        <w:pStyle w:val="MDPI41tablecaption"/>
      </w:pPr>
      <w:r w:rsidRPr="000163BB">
        <w:rPr>
          <w:b/>
          <w:bCs/>
        </w:rPr>
        <w:t xml:space="preserve">Table 1. </w:t>
      </w:r>
      <w:r w:rsidR="0035313F" w:rsidRPr="00590AAC">
        <w:t xml:space="preserve">Summary of the </w:t>
      </w:r>
      <w:r w:rsidR="00513977">
        <w:t>l</w:t>
      </w:r>
      <w:r w:rsidR="0035313F" w:rsidRPr="00590AAC">
        <w:t xml:space="preserve">iterature </w:t>
      </w:r>
      <w:r w:rsidR="00513977">
        <w:t>r</w:t>
      </w:r>
      <w:r w:rsidR="0035313F" w:rsidRPr="00590AAC">
        <w:t>eview</w:t>
      </w:r>
      <w:r>
        <w:t>.</w:t>
      </w:r>
    </w:p>
    <w:tbl>
      <w:tblPr>
        <w:tblStyle w:val="TableGrid"/>
        <w:tblW w:w="10465" w:type="dxa"/>
        <w:jc w:val="center"/>
        <w:tblBorders>
          <w:top w:val="single" w:sz="8" w:space="0" w:color="auto"/>
          <w:left w:val="none" w:sz="0" w:space="0" w:color="auto"/>
          <w:bottom w:val="single" w:sz="8" w:space="0" w:color="auto"/>
          <w:right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410"/>
        <w:gridCol w:w="2835"/>
        <w:gridCol w:w="1985"/>
        <w:gridCol w:w="1842"/>
        <w:gridCol w:w="1393"/>
      </w:tblGrid>
      <w:tr w:rsidR="000163BB" w:rsidRPr="000163BB" w14:paraId="5D04A8A0" w14:textId="77777777" w:rsidTr="000163BB">
        <w:trPr>
          <w:jc w:val="center"/>
        </w:trPr>
        <w:tc>
          <w:tcPr>
            <w:tcW w:w="2410" w:type="dxa"/>
            <w:tcBorders>
              <w:top w:val="single" w:sz="8" w:space="0" w:color="auto"/>
              <w:bottom w:val="single" w:sz="4" w:space="0" w:color="auto"/>
            </w:tcBorders>
            <w:shd w:val="clear" w:color="auto" w:fill="auto"/>
            <w:vAlign w:val="center"/>
          </w:tcPr>
          <w:p w14:paraId="135AF365" w14:textId="77777777" w:rsidR="0035313F" w:rsidRPr="000163BB" w:rsidRDefault="0035313F" w:rsidP="000163BB">
            <w:pPr>
              <w:pStyle w:val="MDPI42tablebody"/>
              <w:autoSpaceDE w:val="0"/>
              <w:autoSpaceDN w:val="0"/>
              <w:spacing w:line="240" w:lineRule="auto"/>
              <w:rPr>
                <w:b/>
                <w:snapToGrid/>
                <w:sz w:val="18"/>
                <w:szCs w:val="18"/>
              </w:rPr>
            </w:pPr>
            <w:r w:rsidRPr="000163BB">
              <w:rPr>
                <w:b/>
                <w:snapToGrid/>
                <w:sz w:val="18"/>
                <w:szCs w:val="18"/>
              </w:rPr>
              <w:t>Authors</w:t>
            </w:r>
          </w:p>
        </w:tc>
        <w:tc>
          <w:tcPr>
            <w:tcW w:w="2835" w:type="dxa"/>
            <w:tcBorders>
              <w:top w:val="single" w:sz="8" w:space="0" w:color="auto"/>
              <w:bottom w:val="single" w:sz="4" w:space="0" w:color="auto"/>
            </w:tcBorders>
            <w:shd w:val="clear" w:color="auto" w:fill="auto"/>
            <w:vAlign w:val="center"/>
          </w:tcPr>
          <w:p w14:paraId="23381AB2" w14:textId="77777777" w:rsidR="0035313F" w:rsidRPr="000163BB" w:rsidRDefault="0035313F" w:rsidP="000163BB">
            <w:pPr>
              <w:pStyle w:val="MDPI42tablebody"/>
              <w:autoSpaceDE w:val="0"/>
              <w:autoSpaceDN w:val="0"/>
              <w:spacing w:line="240" w:lineRule="auto"/>
              <w:rPr>
                <w:b/>
                <w:snapToGrid/>
                <w:sz w:val="18"/>
                <w:szCs w:val="18"/>
              </w:rPr>
            </w:pPr>
            <w:r w:rsidRPr="000163BB">
              <w:rPr>
                <w:b/>
                <w:snapToGrid/>
                <w:sz w:val="18"/>
                <w:szCs w:val="18"/>
              </w:rPr>
              <w:t>Pre-Processing Approaches</w:t>
            </w:r>
          </w:p>
        </w:tc>
        <w:tc>
          <w:tcPr>
            <w:tcW w:w="1985" w:type="dxa"/>
            <w:tcBorders>
              <w:top w:val="single" w:sz="8" w:space="0" w:color="auto"/>
              <w:bottom w:val="single" w:sz="4" w:space="0" w:color="auto"/>
            </w:tcBorders>
            <w:shd w:val="clear" w:color="auto" w:fill="auto"/>
            <w:vAlign w:val="center"/>
          </w:tcPr>
          <w:p w14:paraId="3A64F090" w14:textId="77777777" w:rsidR="0035313F" w:rsidRPr="000163BB" w:rsidRDefault="0035313F" w:rsidP="000163BB">
            <w:pPr>
              <w:pStyle w:val="MDPI42tablebody"/>
              <w:autoSpaceDE w:val="0"/>
              <w:autoSpaceDN w:val="0"/>
              <w:spacing w:line="240" w:lineRule="auto"/>
              <w:rPr>
                <w:b/>
                <w:snapToGrid/>
                <w:sz w:val="18"/>
                <w:szCs w:val="18"/>
              </w:rPr>
            </w:pPr>
            <w:r w:rsidRPr="000163BB">
              <w:rPr>
                <w:b/>
                <w:snapToGrid/>
                <w:sz w:val="18"/>
                <w:szCs w:val="18"/>
              </w:rPr>
              <w:t>Dataset</w:t>
            </w:r>
          </w:p>
        </w:tc>
        <w:tc>
          <w:tcPr>
            <w:tcW w:w="1842" w:type="dxa"/>
            <w:tcBorders>
              <w:top w:val="single" w:sz="8" w:space="0" w:color="auto"/>
              <w:bottom w:val="single" w:sz="4" w:space="0" w:color="auto"/>
            </w:tcBorders>
            <w:shd w:val="clear" w:color="auto" w:fill="auto"/>
            <w:vAlign w:val="center"/>
          </w:tcPr>
          <w:p w14:paraId="4D6D8C3E" w14:textId="77777777" w:rsidR="0035313F" w:rsidRPr="000163BB" w:rsidRDefault="0035313F" w:rsidP="000163BB">
            <w:pPr>
              <w:pStyle w:val="MDPI42tablebody"/>
              <w:autoSpaceDE w:val="0"/>
              <w:autoSpaceDN w:val="0"/>
              <w:spacing w:line="240" w:lineRule="auto"/>
              <w:rPr>
                <w:b/>
                <w:snapToGrid/>
                <w:sz w:val="18"/>
                <w:szCs w:val="18"/>
              </w:rPr>
            </w:pPr>
            <w:r w:rsidRPr="000163BB">
              <w:rPr>
                <w:b/>
                <w:snapToGrid/>
                <w:sz w:val="18"/>
                <w:szCs w:val="18"/>
              </w:rPr>
              <w:t>Model</w:t>
            </w:r>
          </w:p>
        </w:tc>
        <w:tc>
          <w:tcPr>
            <w:tcW w:w="1393" w:type="dxa"/>
            <w:tcBorders>
              <w:top w:val="single" w:sz="8" w:space="0" w:color="auto"/>
              <w:bottom w:val="single" w:sz="4" w:space="0" w:color="auto"/>
            </w:tcBorders>
            <w:shd w:val="clear" w:color="auto" w:fill="auto"/>
            <w:vAlign w:val="center"/>
          </w:tcPr>
          <w:p w14:paraId="7EAA0EBF" w14:textId="77777777" w:rsidR="0035313F" w:rsidRPr="000163BB" w:rsidRDefault="0035313F" w:rsidP="000163BB">
            <w:pPr>
              <w:pStyle w:val="MDPI42tablebody"/>
              <w:autoSpaceDE w:val="0"/>
              <w:autoSpaceDN w:val="0"/>
              <w:spacing w:line="240" w:lineRule="auto"/>
              <w:rPr>
                <w:b/>
                <w:snapToGrid/>
                <w:sz w:val="18"/>
                <w:szCs w:val="18"/>
              </w:rPr>
            </w:pPr>
            <w:r w:rsidRPr="000163BB">
              <w:rPr>
                <w:b/>
                <w:snapToGrid/>
                <w:sz w:val="18"/>
                <w:szCs w:val="18"/>
              </w:rPr>
              <w:t>Performance (Accuracy)</w:t>
            </w:r>
          </w:p>
        </w:tc>
      </w:tr>
      <w:tr w:rsidR="000163BB" w:rsidRPr="000163BB" w14:paraId="240D1F16" w14:textId="77777777" w:rsidTr="000163BB">
        <w:trPr>
          <w:jc w:val="center"/>
        </w:trPr>
        <w:tc>
          <w:tcPr>
            <w:tcW w:w="2410" w:type="dxa"/>
            <w:tcBorders>
              <w:top w:val="single" w:sz="4" w:space="0" w:color="auto"/>
              <w:bottom w:val="nil"/>
            </w:tcBorders>
            <w:shd w:val="clear" w:color="auto" w:fill="auto"/>
            <w:vAlign w:val="center"/>
          </w:tcPr>
          <w:p w14:paraId="16C5EA0E" w14:textId="108B36D2" w:rsidR="0035313F" w:rsidRPr="000163BB" w:rsidRDefault="0035313F" w:rsidP="000163BB">
            <w:pPr>
              <w:pStyle w:val="MDPI42tablebody"/>
              <w:autoSpaceDE w:val="0"/>
              <w:autoSpaceDN w:val="0"/>
              <w:spacing w:line="240" w:lineRule="auto"/>
              <w:rPr>
                <w:sz w:val="18"/>
                <w:szCs w:val="18"/>
              </w:rPr>
            </w:pPr>
            <w:r w:rsidRPr="000163BB">
              <w:rPr>
                <w:sz w:val="18"/>
                <w:szCs w:val="18"/>
              </w:rPr>
              <w:t>Mishra A. et al. [</w:t>
            </w:r>
            <w:del w:id="268" w:author="Safdar Muhammad Farhan (DOKT)" w:date="2022-12-05T15:00:00Z">
              <w:r w:rsidRPr="000163BB" w:rsidDel="007809FC">
                <w:rPr>
                  <w:sz w:val="18"/>
                  <w:szCs w:val="18"/>
                </w:rPr>
                <w:delText>22</w:delText>
              </w:r>
            </w:del>
            <w:ins w:id="269" w:author="Safdar Muhammad Farhan (DOKT)" w:date="2022-12-05T15:00:00Z">
              <w:r w:rsidR="007809FC">
                <w:rPr>
                  <w:sz w:val="18"/>
                  <w:szCs w:val="18"/>
                </w:rPr>
                <w:t>31</w:t>
              </w:r>
            </w:ins>
            <w:r w:rsidRPr="000163BB">
              <w:rPr>
                <w:sz w:val="18"/>
                <w:szCs w:val="18"/>
              </w:rPr>
              <w:t>]</w:t>
            </w:r>
          </w:p>
        </w:tc>
        <w:tc>
          <w:tcPr>
            <w:tcW w:w="2835" w:type="dxa"/>
            <w:tcBorders>
              <w:top w:val="single" w:sz="4" w:space="0" w:color="auto"/>
              <w:bottom w:val="nil"/>
            </w:tcBorders>
            <w:shd w:val="clear" w:color="auto" w:fill="auto"/>
            <w:vAlign w:val="center"/>
          </w:tcPr>
          <w:p w14:paraId="41B0CC17" w14:textId="7574ABEA" w:rsidR="0035313F" w:rsidRPr="000163BB" w:rsidRDefault="0035313F" w:rsidP="000163BB">
            <w:pPr>
              <w:pStyle w:val="MDPI42tablebody"/>
              <w:autoSpaceDE w:val="0"/>
              <w:autoSpaceDN w:val="0"/>
              <w:spacing w:line="240" w:lineRule="auto"/>
              <w:rPr>
                <w:sz w:val="18"/>
                <w:szCs w:val="18"/>
              </w:rPr>
            </w:pPr>
            <w:r w:rsidRPr="000163BB">
              <w:rPr>
                <w:sz w:val="18"/>
                <w:szCs w:val="18"/>
              </w:rPr>
              <w:t xml:space="preserve">DWT, Savitsky Golay filter, Butterworth filter, </w:t>
            </w:r>
            <w:r w:rsidR="00513977">
              <w:rPr>
                <w:sz w:val="18"/>
                <w:szCs w:val="18"/>
              </w:rPr>
              <w:t>m</w:t>
            </w:r>
            <w:r w:rsidRPr="000163BB">
              <w:rPr>
                <w:sz w:val="18"/>
                <w:szCs w:val="18"/>
              </w:rPr>
              <w:t xml:space="preserve">oving </w:t>
            </w:r>
            <w:r w:rsidR="00513977">
              <w:rPr>
                <w:sz w:val="18"/>
                <w:szCs w:val="18"/>
              </w:rPr>
              <w:t>a</w:t>
            </w:r>
            <w:r w:rsidRPr="000163BB">
              <w:rPr>
                <w:sz w:val="18"/>
                <w:szCs w:val="18"/>
              </w:rPr>
              <w:t>verage, Gaussian Filter, Median Filter</w:t>
            </w:r>
          </w:p>
        </w:tc>
        <w:tc>
          <w:tcPr>
            <w:tcW w:w="1985" w:type="dxa"/>
            <w:tcBorders>
              <w:top w:val="single" w:sz="4" w:space="0" w:color="auto"/>
              <w:bottom w:val="nil"/>
            </w:tcBorders>
            <w:shd w:val="clear" w:color="auto" w:fill="auto"/>
            <w:vAlign w:val="center"/>
          </w:tcPr>
          <w:p w14:paraId="36926041" w14:textId="77777777" w:rsidR="0035313F" w:rsidRPr="000163BB" w:rsidRDefault="0035313F" w:rsidP="000163BB">
            <w:pPr>
              <w:pStyle w:val="MDPI42tablebody"/>
              <w:autoSpaceDE w:val="0"/>
              <w:autoSpaceDN w:val="0"/>
              <w:spacing w:line="240" w:lineRule="auto"/>
              <w:rPr>
                <w:sz w:val="18"/>
                <w:szCs w:val="18"/>
              </w:rPr>
            </w:pPr>
            <w:bookmarkStart w:id="270" w:name="_Hlk110253944"/>
            <w:r w:rsidRPr="000163BB">
              <w:rPr>
                <w:sz w:val="18"/>
                <w:szCs w:val="18"/>
              </w:rPr>
              <w:t>MIT-BIH Arrhythmia Database</w:t>
            </w:r>
            <w:bookmarkEnd w:id="270"/>
          </w:p>
        </w:tc>
        <w:tc>
          <w:tcPr>
            <w:tcW w:w="1842" w:type="dxa"/>
            <w:tcBorders>
              <w:top w:val="single" w:sz="4" w:space="0" w:color="auto"/>
              <w:bottom w:val="nil"/>
            </w:tcBorders>
            <w:shd w:val="clear" w:color="auto" w:fill="auto"/>
            <w:vAlign w:val="center"/>
          </w:tcPr>
          <w:p w14:paraId="2883658C" w14:textId="77777777" w:rsidR="0035313F" w:rsidRPr="000163BB" w:rsidRDefault="0035313F" w:rsidP="000163BB">
            <w:pPr>
              <w:pStyle w:val="MDPI42tablebody"/>
              <w:autoSpaceDE w:val="0"/>
              <w:autoSpaceDN w:val="0"/>
              <w:spacing w:line="240" w:lineRule="auto"/>
              <w:rPr>
                <w:sz w:val="18"/>
                <w:szCs w:val="18"/>
              </w:rPr>
            </w:pPr>
            <w:r w:rsidRPr="000163BB">
              <w:rPr>
                <w:sz w:val="18"/>
                <w:szCs w:val="18"/>
              </w:rPr>
              <w:t>Custom Convolutional Neural Networks</w:t>
            </w:r>
          </w:p>
        </w:tc>
        <w:tc>
          <w:tcPr>
            <w:tcW w:w="1393" w:type="dxa"/>
            <w:tcBorders>
              <w:top w:val="single" w:sz="4" w:space="0" w:color="auto"/>
              <w:bottom w:val="nil"/>
            </w:tcBorders>
            <w:shd w:val="clear" w:color="auto" w:fill="auto"/>
            <w:vAlign w:val="center"/>
          </w:tcPr>
          <w:p w14:paraId="53DB6DB8" w14:textId="25EF96E5" w:rsidR="0035313F" w:rsidRPr="000163BB" w:rsidRDefault="0035313F" w:rsidP="000163BB">
            <w:pPr>
              <w:pStyle w:val="MDPI42tablebody"/>
              <w:autoSpaceDE w:val="0"/>
              <w:autoSpaceDN w:val="0"/>
              <w:spacing w:line="240" w:lineRule="auto"/>
              <w:rPr>
                <w:sz w:val="18"/>
                <w:szCs w:val="18"/>
              </w:rPr>
            </w:pPr>
            <w:r w:rsidRPr="000163BB">
              <w:rPr>
                <w:sz w:val="18"/>
                <w:szCs w:val="18"/>
              </w:rPr>
              <w:t>93%</w:t>
            </w:r>
          </w:p>
        </w:tc>
      </w:tr>
      <w:tr w:rsidR="000163BB" w:rsidRPr="000163BB" w14:paraId="09975CF1" w14:textId="77777777" w:rsidTr="000163BB">
        <w:trPr>
          <w:jc w:val="center"/>
        </w:trPr>
        <w:tc>
          <w:tcPr>
            <w:tcW w:w="2410" w:type="dxa"/>
            <w:tcBorders>
              <w:top w:val="nil"/>
              <w:bottom w:val="nil"/>
            </w:tcBorders>
            <w:shd w:val="clear" w:color="auto" w:fill="auto"/>
            <w:vAlign w:val="center"/>
          </w:tcPr>
          <w:p w14:paraId="266E5068" w14:textId="60C71B7B" w:rsidR="0035313F" w:rsidRPr="000163BB" w:rsidRDefault="0035313F" w:rsidP="000163BB">
            <w:pPr>
              <w:pStyle w:val="MDPI42tablebody"/>
              <w:autoSpaceDE w:val="0"/>
              <w:autoSpaceDN w:val="0"/>
              <w:spacing w:line="240" w:lineRule="auto"/>
              <w:rPr>
                <w:sz w:val="18"/>
                <w:szCs w:val="18"/>
              </w:rPr>
            </w:pPr>
            <w:r w:rsidRPr="000163BB">
              <w:rPr>
                <w:sz w:val="18"/>
                <w:szCs w:val="18"/>
              </w:rPr>
              <w:lastRenderedPageBreak/>
              <w:t>Marjan Gusev et al. [</w:t>
            </w:r>
            <w:del w:id="271" w:author="Safdar Muhammad Farhan (DOKT)" w:date="2022-12-05T15:00:00Z">
              <w:r w:rsidRPr="000163BB" w:rsidDel="007809FC">
                <w:rPr>
                  <w:sz w:val="18"/>
                  <w:szCs w:val="18"/>
                </w:rPr>
                <w:delText>24</w:delText>
              </w:r>
            </w:del>
            <w:ins w:id="272" w:author="Safdar Muhammad Farhan (DOKT)" w:date="2022-12-05T15:00:00Z">
              <w:r w:rsidR="007809FC">
                <w:rPr>
                  <w:sz w:val="18"/>
                  <w:szCs w:val="18"/>
                </w:rPr>
                <w:t>33</w:t>
              </w:r>
            </w:ins>
            <w:r w:rsidRPr="000163BB">
              <w:rPr>
                <w:sz w:val="18"/>
                <w:szCs w:val="18"/>
              </w:rPr>
              <w:t>]</w:t>
            </w:r>
          </w:p>
        </w:tc>
        <w:tc>
          <w:tcPr>
            <w:tcW w:w="2835" w:type="dxa"/>
            <w:tcBorders>
              <w:top w:val="nil"/>
              <w:bottom w:val="nil"/>
            </w:tcBorders>
            <w:shd w:val="clear" w:color="auto" w:fill="auto"/>
            <w:vAlign w:val="center"/>
          </w:tcPr>
          <w:p w14:paraId="710F6F35" w14:textId="77777777" w:rsidR="0035313F" w:rsidRPr="000163BB" w:rsidRDefault="0035313F" w:rsidP="000163BB">
            <w:pPr>
              <w:pStyle w:val="MDPI42tablebody"/>
              <w:autoSpaceDE w:val="0"/>
              <w:autoSpaceDN w:val="0"/>
              <w:spacing w:line="240" w:lineRule="auto"/>
              <w:rPr>
                <w:sz w:val="18"/>
                <w:szCs w:val="18"/>
              </w:rPr>
            </w:pPr>
            <w:r w:rsidRPr="000163BB">
              <w:rPr>
                <w:sz w:val="18"/>
                <w:szCs w:val="18"/>
              </w:rPr>
              <w:t>FIR, IIR, DWT</w:t>
            </w:r>
          </w:p>
        </w:tc>
        <w:tc>
          <w:tcPr>
            <w:tcW w:w="1985" w:type="dxa"/>
            <w:tcBorders>
              <w:top w:val="nil"/>
              <w:bottom w:val="nil"/>
            </w:tcBorders>
            <w:shd w:val="clear" w:color="auto" w:fill="auto"/>
            <w:vAlign w:val="center"/>
          </w:tcPr>
          <w:p w14:paraId="782A44C1" w14:textId="77777777" w:rsidR="0035313F" w:rsidRPr="000163BB" w:rsidRDefault="0035313F" w:rsidP="000163BB">
            <w:pPr>
              <w:pStyle w:val="MDPI42tablebody"/>
              <w:autoSpaceDE w:val="0"/>
              <w:autoSpaceDN w:val="0"/>
              <w:spacing w:line="240" w:lineRule="auto"/>
              <w:rPr>
                <w:sz w:val="18"/>
                <w:szCs w:val="18"/>
              </w:rPr>
            </w:pPr>
            <w:r w:rsidRPr="000163BB">
              <w:rPr>
                <w:sz w:val="18"/>
                <w:szCs w:val="18"/>
              </w:rPr>
              <w:t>MIT-BIH Arrhythmia database</w:t>
            </w:r>
          </w:p>
        </w:tc>
        <w:tc>
          <w:tcPr>
            <w:tcW w:w="1842" w:type="dxa"/>
            <w:tcBorders>
              <w:top w:val="nil"/>
              <w:bottom w:val="nil"/>
            </w:tcBorders>
            <w:shd w:val="clear" w:color="auto" w:fill="auto"/>
            <w:vAlign w:val="center"/>
          </w:tcPr>
          <w:p w14:paraId="089C8DBD" w14:textId="77777777" w:rsidR="0035313F" w:rsidRPr="000163BB" w:rsidRDefault="0035313F" w:rsidP="000163BB">
            <w:pPr>
              <w:pStyle w:val="MDPI42tablebody"/>
              <w:autoSpaceDE w:val="0"/>
              <w:autoSpaceDN w:val="0"/>
              <w:spacing w:line="240" w:lineRule="auto"/>
              <w:rPr>
                <w:sz w:val="18"/>
                <w:szCs w:val="18"/>
              </w:rPr>
            </w:pPr>
            <w:r w:rsidRPr="000163BB">
              <w:rPr>
                <w:sz w:val="18"/>
                <w:szCs w:val="18"/>
              </w:rPr>
              <w:t>-</w:t>
            </w:r>
          </w:p>
        </w:tc>
        <w:tc>
          <w:tcPr>
            <w:tcW w:w="1393" w:type="dxa"/>
            <w:tcBorders>
              <w:top w:val="nil"/>
              <w:bottom w:val="nil"/>
            </w:tcBorders>
            <w:shd w:val="clear" w:color="auto" w:fill="auto"/>
            <w:vAlign w:val="center"/>
          </w:tcPr>
          <w:p w14:paraId="18658476" w14:textId="737C8583" w:rsidR="0035313F" w:rsidRPr="000163BB" w:rsidRDefault="0035313F" w:rsidP="000163BB">
            <w:pPr>
              <w:pStyle w:val="MDPI42tablebody"/>
              <w:autoSpaceDE w:val="0"/>
              <w:autoSpaceDN w:val="0"/>
              <w:spacing w:line="240" w:lineRule="auto"/>
              <w:rPr>
                <w:sz w:val="18"/>
                <w:szCs w:val="18"/>
              </w:rPr>
            </w:pPr>
            <w:r w:rsidRPr="000163BB">
              <w:rPr>
                <w:sz w:val="18"/>
                <w:szCs w:val="18"/>
              </w:rPr>
              <w:t>98.20%</w:t>
            </w:r>
          </w:p>
        </w:tc>
      </w:tr>
      <w:tr w:rsidR="000163BB" w:rsidRPr="000163BB" w14:paraId="6862DBDB" w14:textId="77777777" w:rsidTr="000163BB">
        <w:trPr>
          <w:jc w:val="center"/>
        </w:trPr>
        <w:tc>
          <w:tcPr>
            <w:tcW w:w="2410" w:type="dxa"/>
            <w:tcBorders>
              <w:top w:val="nil"/>
              <w:bottom w:val="nil"/>
            </w:tcBorders>
            <w:shd w:val="clear" w:color="auto" w:fill="auto"/>
            <w:vAlign w:val="center"/>
          </w:tcPr>
          <w:p w14:paraId="0ED53443" w14:textId="5AC43047" w:rsidR="0035313F" w:rsidRPr="000163BB" w:rsidRDefault="0035313F" w:rsidP="000163BB">
            <w:pPr>
              <w:pStyle w:val="MDPI42tablebody"/>
              <w:autoSpaceDE w:val="0"/>
              <w:autoSpaceDN w:val="0"/>
              <w:spacing w:line="240" w:lineRule="auto"/>
              <w:rPr>
                <w:sz w:val="18"/>
                <w:szCs w:val="18"/>
              </w:rPr>
            </w:pPr>
            <w:r w:rsidRPr="000163BB">
              <w:rPr>
                <w:sz w:val="18"/>
                <w:szCs w:val="18"/>
              </w:rPr>
              <w:t>Bingxin Xu et al. [</w:t>
            </w:r>
            <w:del w:id="273" w:author="Safdar Muhammad Farhan (DOKT)" w:date="2022-12-05T15:00:00Z">
              <w:r w:rsidRPr="000163BB" w:rsidDel="007809FC">
                <w:rPr>
                  <w:sz w:val="18"/>
                  <w:szCs w:val="18"/>
                </w:rPr>
                <w:delText>25</w:delText>
              </w:r>
            </w:del>
            <w:ins w:id="274" w:author="Safdar Muhammad Farhan (DOKT)" w:date="2022-12-05T15:00:00Z">
              <w:r w:rsidR="007809FC">
                <w:rPr>
                  <w:sz w:val="18"/>
                  <w:szCs w:val="18"/>
                </w:rPr>
                <w:t>34</w:t>
              </w:r>
            </w:ins>
            <w:r w:rsidRPr="000163BB">
              <w:rPr>
                <w:sz w:val="18"/>
                <w:szCs w:val="18"/>
              </w:rPr>
              <w:t>]</w:t>
            </w:r>
          </w:p>
        </w:tc>
        <w:tc>
          <w:tcPr>
            <w:tcW w:w="2835" w:type="dxa"/>
            <w:tcBorders>
              <w:top w:val="nil"/>
              <w:bottom w:val="nil"/>
            </w:tcBorders>
            <w:shd w:val="clear" w:color="auto" w:fill="auto"/>
            <w:vAlign w:val="center"/>
          </w:tcPr>
          <w:p w14:paraId="2442B659" w14:textId="77777777" w:rsidR="0035313F" w:rsidRPr="000163BB" w:rsidRDefault="0035313F" w:rsidP="000163BB">
            <w:pPr>
              <w:pStyle w:val="MDPI42tablebody"/>
              <w:autoSpaceDE w:val="0"/>
              <w:autoSpaceDN w:val="0"/>
              <w:spacing w:line="240" w:lineRule="auto"/>
              <w:rPr>
                <w:sz w:val="18"/>
                <w:szCs w:val="18"/>
              </w:rPr>
            </w:pPr>
            <w:r w:rsidRPr="000163BB">
              <w:rPr>
                <w:sz w:val="18"/>
                <w:szCs w:val="18"/>
              </w:rPr>
              <w:t>GAN</w:t>
            </w:r>
          </w:p>
        </w:tc>
        <w:tc>
          <w:tcPr>
            <w:tcW w:w="1985" w:type="dxa"/>
            <w:tcBorders>
              <w:top w:val="nil"/>
              <w:bottom w:val="nil"/>
            </w:tcBorders>
            <w:shd w:val="clear" w:color="auto" w:fill="auto"/>
            <w:vAlign w:val="center"/>
          </w:tcPr>
          <w:p w14:paraId="2E5A3D2A" w14:textId="77777777" w:rsidR="0035313F" w:rsidRPr="000163BB" w:rsidRDefault="0035313F" w:rsidP="000163BB">
            <w:pPr>
              <w:pStyle w:val="MDPI42tablebody"/>
              <w:autoSpaceDE w:val="0"/>
              <w:autoSpaceDN w:val="0"/>
              <w:spacing w:line="240" w:lineRule="auto"/>
              <w:rPr>
                <w:sz w:val="18"/>
                <w:szCs w:val="18"/>
              </w:rPr>
            </w:pPr>
            <w:r w:rsidRPr="000163BB">
              <w:rPr>
                <w:sz w:val="18"/>
                <w:szCs w:val="18"/>
              </w:rPr>
              <w:t>MIT-BIH Database</w:t>
            </w:r>
          </w:p>
        </w:tc>
        <w:tc>
          <w:tcPr>
            <w:tcW w:w="1842" w:type="dxa"/>
            <w:tcBorders>
              <w:top w:val="nil"/>
              <w:bottom w:val="nil"/>
            </w:tcBorders>
            <w:shd w:val="clear" w:color="auto" w:fill="auto"/>
            <w:vAlign w:val="center"/>
          </w:tcPr>
          <w:p w14:paraId="56E93D03" w14:textId="77777777" w:rsidR="0035313F" w:rsidRPr="000163BB" w:rsidRDefault="0035313F" w:rsidP="000163BB">
            <w:pPr>
              <w:pStyle w:val="MDPI42tablebody"/>
              <w:autoSpaceDE w:val="0"/>
              <w:autoSpaceDN w:val="0"/>
              <w:spacing w:line="240" w:lineRule="auto"/>
              <w:rPr>
                <w:sz w:val="18"/>
                <w:szCs w:val="18"/>
              </w:rPr>
            </w:pPr>
            <w:r w:rsidRPr="000163BB">
              <w:rPr>
                <w:sz w:val="18"/>
                <w:szCs w:val="18"/>
              </w:rPr>
              <w:t>Residual Network (ResNet)</w:t>
            </w:r>
          </w:p>
        </w:tc>
        <w:tc>
          <w:tcPr>
            <w:tcW w:w="1393" w:type="dxa"/>
            <w:tcBorders>
              <w:top w:val="nil"/>
              <w:bottom w:val="nil"/>
            </w:tcBorders>
            <w:shd w:val="clear" w:color="auto" w:fill="auto"/>
            <w:vAlign w:val="center"/>
          </w:tcPr>
          <w:p w14:paraId="4CD6843D" w14:textId="77777777" w:rsidR="0035313F" w:rsidRPr="000163BB" w:rsidRDefault="0035313F" w:rsidP="000163BB">
            <w:pPr>
              <w:pStyle w:val="MDPI42tablebody"/>
              <w:autoSpaceDE w:val="0"/>
              <w:autoSpaceDN w:val="0"/>
              <w:spacing w:line="240" w:lineRule="auto"/>
              <w:rPr>
                <w:sz w:val="18"/>
                <w:szCs w:val="18"/>
              </w:rPr>
            </w:pPr>
            <w:r w:rsidRPr="000163BB">
              <w:rPr>
                <w:sz w:val="18"/>
                <w:szCs w:val="18"/>
              </w:rPr>
              <w:t>40.8526 dB (SNR)</w:t>
            </w:r>
          </w:p>
          <w:p w14:paraId="5C9C046E" w14:textId="0B1AE6E2" w:rsidR="0035313F" w:rsidRPr="000163BB" w:rsidRDefault="0035313F" w:rsidP="000163BB">
            <w:pPr>
              <w:pStyle w:val="MDPI42tablebody"/>
              <w:autoSpaceDE w:val="0"/>
              <w:autoSpaceDN w:val="0"/>
              <w:spacing w:line="240" w:lineRule="auto"/>
              <w:rPr>
                <w:sz w:val="18"/>
                <w:szCs w:val="18"/>
              </w:rPr>
            </w:pPr>
            <w:r w:rsidRPr="000163BB">
              <w:rPr>
                <w:sz w:val="18"/>
                <w:szCs w:val="18"/>
              </w:rPr>
              <w:t>0.0102</w:t>
            </w:r>
            <w:r w:rsidR="000163BB" w:rsidRPr="000163BB">
              <w:rPr>
                <w:sz w:val="18"/>
                <w:szCs w:val="18"/>
              </w:rPr>
              <w:t xml:space="preserve"> </w:t>
            </w:r>
            <w:r w:rsidRPr="000163BB">
              <w:rPr>
                <w:sz w:val="18"/>
                <w:szCs w:val="18"/>
              </w:rPr>
              <w:t>(RMSE)</w:t>
            </w:r>
          </w:p>
        </w:tc>
      </w:tr>
      <w:tr w:rsidR="000163BB" w:rsidRPr="000163BB" w14:paraId="4B92C8D7" w14:textId="77777777" w:rsidTr="000163BB">
        <w:trPr>
          <w:jc w:val="center"/>
        </w:trPr>
        <w:tc>
          <w:tcPr>
            <w:tcW w:w="2410" w:type="dxa"/>
            <w:tcBorders>
              <w:top w:val="nil"/>
              <w:bottom w:val="nil"/>
            </w:tcBorders>
            <w:shd w:val="clear" w:color="auto" w:fill="auto"/>
            <w:vAlign w:val="center"/>
          </w:tcPr>
          <w:p w14:paraId="33994FFA" w14:textId="06402B68" w:rsidR="0035313F" w:rsidRPr="000163BB" w:rsidRDefault="0035313F" w:rsidP="000163BB">
            <w:pPr>
              <w:pStyle w:val="MDPI42tablebody"/>
              <w:autoSpaceDE w:val="0"/>
              <w:autoSpaceDN w:val="0"/>
              <w:spacing w:line="240" w:lineRule="auto"/>
              <w:rPr>
                <w:sz w:val="18"/>
                <w:szCs w:val="18"/>
              </w:rPr>
            </w:pPr>
            <w:r w:rsidRPr="000163BB">
              <w:rPr>
                <w:sz w:val="18"/>
                <w:szCs w:val="18"/>
              </w:rPr>
              <w:t>Ruixia Liu et al. [</w:t>
            </w:r>
            <w:del w:id="275" w:author="Safdar Muhammad Farhan (DOKT)" w:date="2022-12-05T15:00:00Z">
              <w:r w:rsidR="00A26B0F" w:rsidRPr="000163BB" w:rsidDel="007809FC">
                <w:rPr>
                  <w:sz w:val="18"/>
                  <w:szCs w:val="18"/>
                </w:rPr>
                <w:delText>26</w:delText>
              </w:r>
            </w:del>
            <w:ins w:id="276" w:author="Safdar Muhammad Farhan (DOKT)" w:date="2022-12-05T15:00:00Z">
              <w:r w:rsidR="007809FC">
                <w:rPr>
                  <w:sz w:val="18"/>
                  <w:szCs w:val="18"/>
                </w:rPr>
                <w:t>35</w:t>
              </w:r>
            </w:ins>
            <w:r w:rsidRPr="000163BB">
              <w:rPr>
                <w:sz w:val="18"/>
                <w:szCs w:val="18"/>
              </w:rPr>
              <w:t>]</w:t>
            </w:r>
          </w:p>
        </w:tc>
        <w:tc>
          <w:tcPr>
            <w:tcW w:w="2835" w:type="dxa"/>
            <w:tcBorders>
              <w:top w:val="nil"/>
              <w:bottom w:val="nil"/>
            </w:tcBorders>
            <w:shd w:val="clear" w:color="auto" w:fill="auto"/>
            <w:vAlign w:val="center"/>
          </w:tcPr>
          <w:p w14:paraId="1B9E077C" w14:textId="0DFB9897" w:rsidR="0035313F" w:rsidRPr="000163BB" w:rsidRDefault="0035313F" w:rsidP="000163BB">
            <w:pPr>
              <w:pStyle w:val="MDPI42tablebody"/>
              <w:autoSpaceDE w:val="0"/>
              <w:autoSpaceDN w:val="0"/>
              <w:spacing w:line="240" w:lineRule="auto"/>
              <w:rPr>
                <w:sz w:val="18"/>
                <w:szCs w:val="18"/>
              </w:rPr>
            </w:pPr>
            <w:r w:rsidRPr="000163BB">
              <w:rPr>
                <w:sz w:val="18"/>
                <w:szCs w:val="18"/>
              </w:rPr>
              <w:t xml:space="preserve">BPDN, </w:t>
            </w:r>
            <w:r w:rsidR="00513977">
              <w:rPr>
                <w:sz w:val="18"/>
                <w:szCs w:val="18"/>
              </w:rPr>
              <w:t>l</w:t>
            </w:r>
            <w:r w:rsidRPr="000163BB">
              <w:rPr>
                <w:sz w:val="18"/>
                <w:szCs w:val="18"/>
              </w:rPr>
              <w:t>ow</w:t>
            </w:r>
            <w:r w:rsidR="00513977">
              <w:rPr>
                <w:sz w:val="18"/>
                <w:szCs w:val="18"/>
              </w:rPr>
              <w:t>-</w:t>
            </w:r>
            <w:r w:rsidRPr="000163BB">
              <w:rPr>
                <w:sz w:val="18"/>
                <w:szCs w:val="18"/>
              </w:rPr>
              <w:t>pass Filter, BP-ADMM</w:t>
            </w:r>
          </w:p>
        </w:tc>
        <w:tc>
          <w:tcPr>
            <w:tcW w:w="1985" w:type="dxa"/>
            <w:tcBorders>
              <w:top w:val="nil"/>
              <w:bottom w:val="nil"/>
            </w:tcBorders>
            <w:shd w:val="clear" w:color="auto" w:fill="auto"/>
            <w:vAlign w:val="center"/>
          </w:tcPr>
          <w:p w14:paraId="1891D579" w14:textId="77777777" w:rsidR="0035313F" w:rsidRPr="000163BB" w:rsidRDefault="0035313F" w:rsidP="000163BB">
            <w:pPr>
              <w:pStyle w:val="MDPI42tablebody"/>
              <w:autoSpaceDE w:val="0"/>
              <w:autoSpaceDN w:val="0"/>
              <w:spacing w:line="240" w:lineRule="auto"/>
              <w:rPr>
                <w:sz w:val="18"/>
                <w:szCs w:val="18"/>
              </w:rPr>
            </w:pPr>
            <w:r w:rsidRPr="000163BB">
              <w:rPr>
                <w:sz w:val="18"/>
                <w:szCs w:val="18"/>
              </w:rPr>
              <w:t>MIT-BIH ECG database</w:t>
            </w:r>
          </w:p>
        </w:tc>
        <w:tc>
          <w:tcPr>
            <w:tcW w:w="1842" w:type="dxa"/>
            <w:tcBorders>
              <w:top w:val="nil"/>
              <w:bottom w:val="nil"/>
            </w:tcBorders>
            <w:shd w:val="clear" w:color="auto" w:fill="auto"/>
            <w:vAlign w:val="center"/>
          </w:tcPr>
          <w:p w14:paraId="2DB749FE" w14:textId="77777777" w:rsidR="0035313F" w:rsidRPr="000163BB" w:rsidRDefault="0035313F" w:rsidP="000163BB">
            <w:pPr>
              <w:pStyle w:val="MDPI42tablebody"/>
              <w:autoSpaceDE w:val="0"/>
              <w:autoSpaceDN w:val="0"/>
              <w:spacing w:line="240" w:lineRule="auto"/>
              <w:rPr>
                <w:sz w:val="18"/>
                <w:szCs w:val="18"/>
              </w:rPr>
            </w:pPr>
            <w:r w:rsidRPr="000163BB">
              <w:rPr>
                <w:sz w:val="18"/>
                <w:szCs w:val="18"/>
              </w:rPr>
              <w:t>-</w:t>
            </w:r>
          </w:p>
        </w:tc>
        <w:tc>
          <w:tcPr>
            <w:tcW w:w="1393" w:type="dxa"/>
            <w:tcBorders>
              <w:top w:val="nil"/>
              <w:bottom w:val="nil"/>
            </w:tcBorders>
            <w:shd w:val="clear" w:color="auto" w:fill="auto"/>
            <w:vAlign w:val="center"/>
          </w:tcPr>
          <w:p w14:paraId="6B9E503D" w14:textId="77777777" w:rsidR="0035313F" w:rsidRPr="000163BB" w:rsidRDefault="0035313F" w:rsidP="000163BB">
            <w:pPr>
              <w:pStyle w:val="MDPI42tablebody"/>
              <w:autoSpaceDE w:val="0"/>
              <w:autoSpaceDN w:val="0"/>
              <w:spacing w:line="240" w:lineRule="auto"/>
              <w:rPr>
                <w:sz w:val="18"/>
                <w:szCs w:val="18"/>
              </w:rPr>
            </w:pPr>
            <w:r w:rsidRPr="000163BB">
              <w:rPr>
                <w:sz w:val="18"/>
                <w:szCs w:val="18"/>
              </w:rPr>
              <w:t>16.02 dB (SNR)</w:t>
            </w:r>
          </w:p>
          <w:p w14:paraId="3379327E" w14:textId="77777777" w:rsidR="0035313F" w:rsidRPr="000163BB" w:rsidRDefault="0035313F" w:rsidP="000163BB">
            <w:pPr>
              <w:pStyle w:val="MDPI42tablebody"/>
              <w:autoSpaceDE w:val="0"/>
              <w:autoSpaceDN w:val="0"/>
              <w:spacing w:line="240" w:lineRule="auto"/>
              <w:rPr>
                <w:sz w:val="18"/>
                <w:szCs w:val="18"/>
              </w:rPr>
            </w:pPr>
            <w:r w:rsidRPr="000163BB">
              <w:rPr>
                <w:sz w:val="18"/>
                <w:szCs w:val="18"/>
              </w:rPr>
              <w:t>0.002 (MSE)</w:t>
            </w:r>
          </w:p>
        </w:tc>
      </w:tr>
      <w:tr w:rsidR="000163BB" w:rsidRPr="000163BB" w14:paraId="2F2BC944" w14:textId="77777777" w:rsidTr="000163BB">
        <w:trPr>
          <w:jc w:val="center"/>
        </w:trPr>
        <w:tc>
          <w:tcPr>
            <w:tcW w:w="2410" w:type="dxa"/>
            <w:tcBorders>
              <w:top w:val="nil"/>
              <w:bottom w:val="nil"/>
            </w:tcBorders>
            <w:shd w:val="clear" w:color="auto" w:fill="auto"/>
            <w:vAlign w:val="center"/>
          </w:tcPr>
          <w:p w14:paraId="592FBB5E" w14:textId="5A342807" w:rsidR="0035313F" w:rsidRPr="000163BB" w:rsidRDefault="0035313F" w:rsidP="000163BB">
            <w:pPr>
              <w:pStyle w:val="MDPI42tablebody"/>
              <w:autoSpaceDE w:val="0"/>
              <w:autoSpaceDN w:val="0"/>
              <w:spacing w:line="240" w:lineRule="auto"/>
              <w:rPr>
                <w:sz w:val="18"/>
                <w:szCs w:val="18"/>
              </w:rPr>
            </w:pPr>
            <w:r w:rsidRPr="000163BB">
              <w:rPr>
                <w:sz w:val="18"/>
                <w:szCs w:val="18"/>
              </w:rPr>
              <w:t>Siti Nurmaini et al. [</w:t>
            </w:r>
            <w:del w:id="277" w:author="Safdar Muhammad Farhan (DOKT)" w:date="2022-12-05T15:00:00Z">
              <w:r w:rsidRPr="000163BB" w:rsidDel="007809FC">
                <w:rPr>
                  <w:sz w:val="18"/>
                  <w:szCs w:val="18"/>
                </w:rPr>
                <w:delText>33</w:delText>
              </w:r>
            </w:del>
            <w:ins w:id="278" w:author="Safdar Muhammad Farhan (DOKT)" w:date="2022-12-05T15:00:00Z">
              <w:r w:rsidR="007809FC">
                <w:rPr>
                  <w:sz w:val="18"/>
                  <w:szCs w:val="18"/>
                </w:rPr>
                <w:t>42</w:t>
              </w:r>
            </w:ins>
            <w:r w:rsidRPr="000163BB">
              <w:rPr>
                <w:sz w:val="18"/>
                <w:szCs w:val="18"/>
              </w:rPr>
              <w:t>]</w:t>
            </w:r>
          </w:p>
        </w:tc>
        <w:tc>
          <w:tcPr>
            <w:tcW w:w="2835" w:type="dxa"/>
            <w:tcBorders>
              <w:top w:val="nil"/>
              <w:bottom w:val="nil"/>
            </w:tcBorders>
            <w:shd w:val="clear" w:color="auto" w:fill="auto"/>
            <w:vAlign w:val="center"/>
          </w:tcPr>
          <w:p w14:paraId="1733E822" w14:textId="0819A07E" w:rsidR="0035313F" w:rsidRPr="000163BB" w:rsidRDefault="0035313F" w:rsidP="000163BB">
            <w:pPr>
              <w:pStyle w:val="MDPI42tablebody"/>
              <w:autoSpaceDE w:val="0"/>
              <w:autoSpaceDN w:val="0"/>
              <w:spacing w:line="240" w:lineRule="auto"/>
              <w:rPr>
                <w:sz w:val="18"/>
                <w:szCs w:val="18"/>
              </w:rPr>
            </w:pPr>
            <w:r w:rsidRPr="000163BB">
              <w:rPr>
                <w:sz w:val="18"/>
                <w:szCs w:val="18"/>
              </w:rPr>
              <w:t>DWT, low/high</w:t>
            </w:r>
            <w:r w:rsidR="00513977">
              <w:rPr>
                <w:sz w:val="18"/>
                <w:szCs w:val="18"/>
              </w:rPr>
              <w:t>-</w:t>
            </w:r>
            <w:r w:rsidRPr="000163BB">
              <w:rPr>
                <w:sz w:val="18"/>
                <w:szCs w:val="18"/>
              </w:rPr>
              <w:t>pass filters, segmentation</w:t>
            </w:r>
          </w:p>
        </w:tc>
        <w:tc>
          <w:tcPr>
            <w:tcW w:w="1985" w:type="dxa"/>
            <w:tcBorders>
              <w:top w:val="nil"/>
              <w:bottom w:val="nil"/>
            </w:tcBorders>
            <w:shd w:val="clear" w:color="auto" w:fill="auto"/>
            <w:vAlign w:val="center"/>
          </w:tcPr>
          <w:p w14:paraId="3D5D11CE" w14:textId="77777777" w:rsidR="0035313F" w:rsidRPr="000163BB" w:rsidRDefault="0035313F" w:rsidP="000163BB">
            <w:pPr>
              <w:pStyle w:val="MDPI42tablebody"/>
              <w:autoSpaceDE w:val="0"/>
              <w:autoSpaceDN w:val="0"/>
              <w:spacing w:line="240" w:lineRule="auto"/>
              <w:rPr>
                <w:sz w:val="18"/>
                <w:szCs w:val="18"/>
              </w:rPr>
            </w:pPr>
            <w:r w:rsidRPr="000163BB">
              <w:rPr>
                <w:sz w:val="18"/>
                <w:szCs w:val="18"/>
              </w:rPr>
              <w:t>QT database, Lead-II The Lobachevsky University Database</w:t>
            </w:r>
          </w:p>
        </w:tc>
        <w:tc>
          <w:tcPr>
            <w:tcW w:w="1842" w:type="dxa"/>
            <w:tcBorders>
              <w:top w:val="nil"/>
              <w:bottom w:val="nil"/>
            </w:tcBorders>
            <w:shd w:val="clear" w:color="auto" w:fill="auto"/>
            <w:vAlign w:val="center"/>
          </w:tcPr>
          <w:p w14:paraId="3680E12E" w14:textId="77777777" w:rsidR="0035313F" w:rsidRPr="000163BB" w:rsidRDefault="0035313F" w:rsidP="000163BB">
            <w:pPr>
              <w:pStyle w:val="MDPI42tablebody"/>
              <w:autoSpaceDE w:val="0"/>
              <w:autoSpaceDN w:val="0"/>
              <w:spacing w:line="240" w:lineRule="auto"/>
              <w:rPr>
                <w:sz w:val="18"/>
                <w:szCs w:val="18"/>
              </w:rPr>
            </w:pPr>
            <w:r w:rsidRPr="000163BB">
              <w:rPr>
                <w:sz w:val="18"/>
                <w:szCs w:val="18"/>
              </w:rPr>
              <w:t>Bi-directional LSTM</w:t>
            </w:r>
          </w:p>
        </w:tc>
        <w:tc>
          <w:tcPr>
            <w:tcW w:w="1393" w:type="dxa"/>
            <w:tcBorders>
              <w:top w:val="nil"/>
              <w:bottom w:val="nil"/>
            </w:tcBorders>
            <w:shd w:val="clear" w:color="auto" w:fill="auto"/>
            <w:vAlign w:val="center"/>
          </w:tcPr>
          <w:p w14:paraId="094B7748" w14:textId="22181BFC" w:rsidR="0035313F" w:rsidRPr="000163BB" w:rsidRDefault="0035313F" w:rsidP="000163BB">
            <w:pPr>
              <w:pStyle w:val="MDPI42tablebody"/>
              <w:autoSpaceDE w:val="0"/>
              <w:autoSpaceDN w:val="0"/>
              <w:spacing w:line="240" w:lineRule="auto"/>
              <w:rPr>
                <w:sz w:val="18"/>
                <w:szCs w:val="18"/>
              </w:rPr>
            </w:pPr>
            <w:r w:rsidRPr="000163BB">
              <w:rPr>
                <w:sz w:val="18"/>
                <w:szCs w:val="18"/>
              </w:rPr>
              <w:t>99.79%</w:t>
            </w:r>
          </w:p>
        </w:tc>
      </w:tr>
      <w:tr w:rsidR="000163BB" w:rsidRPr="000163BB" w14:paraId="0D44525C" w14:textId="77777777" w:rsidTr="000163BB">
        <w:trPr>
          <w:jc w:val="center"/>
        </w:trPr>
        <w:tc>
          <w:tcPr>
            <w:tcW w:w="2410" w:type="dxa"/>
            <w:tcBorders>
              <w:top w:val="nil"/>
              <w:bottom w:val="nil"/>
            </w:tcBorders>
            <w:shd w:val="clear" w:color="auto" w:fill="auto"/>
            <w:vAlign w:val="center"/>
          </w:tcPr>
          <w:p w14:paraId="3DD513D0" w14:textId="554B59D1" w:rsidR="0035313F" w:rsidRPr="000163BB" w:rsidRDefault="0035313F" w:rsidP="000163BB">
            <w:pPr>
              <w:pStyle w:val="MDPI42tablebody"/>
              <w:autoSpaceDE w:val="0"/>
              <w:autoSpaceDN w:val="0"/>
              <w:spacing w:line="240" w:lineRule="auto"/>
              <w:rPr>
                <w:sz w:val="18"/>
                <w:szCs w:val="18"/>
              </w:rPr>
            </w:pPr>
            <w:r w:rsidRPr="000163BB">
              <w:rPr>
                <w:sz w:val="18"/>
                <w:szCs w:val="18"/>
              </w:rPr>
              <w:t>Yan Fang et al. [</w:t>
            </w:r>
            <w:del w:id="279" w:author="Safdar Muhammad Farhan (DOKT)" w:date="2022-12-05T15:00:00Z">
              <w:r w:rsidRPr="000163BB" w:rsidDel="007809FC">
                <w:rPr>
                  <w:sz w:val="18"/>
                  <w:szCs w:val="18"/>
                </w:rPr>
                <w:delText>34</w:delText>
              </w:r>
            </w:del>
            <w:ins w:id="280" w:author="Safdar Muhammad Farhan (DOKT)" w:date="2022-12-05T15:00:00Z">
              <w:r w:rsidR="007809FC">
                <w:rPr>
                  <w:sz w:val="18"/>
                  <w:szCs w:val="18"/>
                </w:rPr>
                <w:t>43</w:t>
              </w:r>
            </w:ins>
            <w:r w:rsidRPr="000163BB">
              <w:rPr>
                <w:sz w:val="18"/>
                <w:szCs w:val="18"/>
              </w:rPr>
              <w:t>]</w:t>
            </w:r>
          </w:p>
        </w:tc>
        <w:tc>
          <w:tcPr>
            <w:tcW w:w="2835" w:type="dxa"/>
            <w:tcBorders>
              <w:top w:val="nil"/>
              <w:bottom w:val="nil"/>
            </w:tcBorders>
            <w:shd w:val="clear" w:color="auto" w:fill="auto"/>
            <w:vAlign w:val="center"/>
          </w:tcPr>
          <w:p w14:paraId="3265F1CC" w14:textId="5A2EA7C3" w:rsidR="0035313F" w:rsidRPr="000163BB" w:rsidRDefault="0035313F" w:rsidP="000163BB">
            <w:pPr>
              <w:pStyle w:val="MDPI42tablebody"/>
              <w:autoSpaceDE w:val="0"/>
              <w:autoSpaceDN w:val="0"/>
              <w:spacing w:line="240" w:lineRule="auto"/>
              <w:rPr>
                <w:sz w:val="18"/>
                <w:szCs w:val="18"/>
              </w:rPr>
            </w:pPr>
            <w:r w:rsidRPr="000163BB">
              <w:rPr>
                <w:sz w:val="18"/>
                <w:szCs w:val="18"/>
              </w:rPr>
              <w:t>low/high</w:t>
            </w:r>
            <w:r w:rsidR="00513977">
              <w:rPr>
                <w:sz w:val="18"/>
                <w:szCs w:val="18"/>
              </w:rPr>
              <w:t>-</w:t>
            </w:r>
            <w:r w:rsidRPr="000163BB">
              <w:rPr>
                <w:sz w:val="18"/>
                <w:szCs w:val="18"/>
              </w:rPr>
              <w:t>pass filters</w:t>
            </w:r>
          </w:p>
        </w:tc>
        <w:tc>
          <w:tcPr>
            <w:tcW w:w="1985" w:type="dxa"/>
            <w:tcBorders>
              <w:top w:val="nil"/>
              <w:bottom w:val="nil"/>
            </w:tcBorders>
            <w:shd w:val="clear" w:color="auto" w:fill="auto"/>
            <w:vAlign w:val="center"/>
          </w:tcPr>
          <w:p w14:paraId="0BF9F3C8" w14:textId="4AE6C133" w:rsidR="0035313F" w:rsidRPr="000163BB" w:rsidRDefault="0035313F" w:rsidP="000163BB">
            <w:pPr>
              <w:pStyle w:val="MDPI42tablebody"/>
              <w:autoSpaceDE w:val="0"/>
              <w:autoSpaceDN w:val="0"/>
              <w:spacing w:line="240" w:lineRule="auto"/>
              <w:rPr>
                <w:sz w:val="18"/>
                <w:szCs w:val="18"/>
              </w:rPr>
            </w:pPr>
            <w:r w:rsidRPr="000163BB">
              <w:rPr>
                <w:sz w:val="18"/>
                <w:szCs w:val="18"/>
              </w:rPr>
              <w:t xml:space="preserve">MIT-BIH </w:t>
            </w:r>
            <w:r w:rsidR="00513977">
              <w:rPr>
                <w:sz w:val="18"/>
                <w:szCs w:val="18"/>
              </w:rPr>
              <w:t>D</w:t>
            </w:r>
            <w:r w:rsidRPr="000163BB">
              <w:rPr>
                <w:sz w:val="18"/>
                <w:szCs w:val="18"/>
              </w:rPr>
              <w:t>atabase</w:t>
            </w:r>
          </w:p>
        </w:tc>
        <w:tc>
          <w:tcPr>
            <w:tcW w:w="1842" w:type="dxa"/>
            <w:tcBorders>
              <w:top w:val="nil"/>
              <w:bottom w:val="nil"/>
            </w:tcBorders>
            <w:shd w:val="clear" w:color="auto" w:fill="auto"/>
            <w:vAlign w:val="center"/>
          </w:tcPr>
          <w:p w14:paraId="0F09FCE0" w14:textId="77777777" w:rsidR="0035313F" w:rsidRPr="000163BB" w:rsidRDefault="0035313F" w:rsidP="000163BB">
            <w:pPr>
              <w:pStyle w:val="MDPI42tablebody"/>
              <w:autoSpaceDE w:val="0"/>
              <w:autoSpaceDN w:val="0"/>
              <w:spacing w:line="240" w:lineRule="auto"/>
              <w:rPr>
                <w:sz w:val="18"/>
                <w:szCs w:val="18"/>
              </w:rPr>
            </w:pPr>
            <w:r w:rsidRPr="000163BB">
              <w:rPr>
                <w:sz w:val="18"/>
                <w:szCs w:val="18"/>
              </w:rPr>
              <w:t>RBF neural network</w:t>
            </w:r>
          </w:p>
        </w:tc>
        <w:tc>
          <w:tcPr>
            <w:tcW w:w="1393" w:type="dxa"/>
            <w:tcBorders>
              <w:top w:val="nil"/>
              <w:bottom w:val="nil"/>
            </w:tcBorders>
            <w:shd w:val="clear" w:color="auto" w:fill="auto"/>
            <w:vAlign w:val="center"/>
          </w:tcPr>
          <w:p w14:paraId="0D36E037" w14:textId="11F648A6" w:rsidR="0035313F" w:rsidRPr="000163BB" w:rsidRDefault="0035313F" w:rsidP="000163BB">
            <w:pPr>
              <w:pStyle w:val="MDPI42tablebody"/>
              <w:autoSpaceDE w:val="0"/>
              <w:autoSpaceDN w:val="0"/>
              <w:spacing w:line="240" w:lineRule="auto"/>
              <w:rPr>
                <w:sz w:val="18"/>
                <w:szCs w:val="18"/>
              </w:rPr>
            </w:pPr>
            <w:r w:rsidRPr="000163BB">
              <w:rPr>
                <w:sz w:val="18"/>
                <w:szCs w:val="18"/>
              </w:rPr>
              <w:t>98.9%</w:t>
            </w:r>
          </w:p>
        </w:tc>
      </w:tr>
      <w:tr w:rsidR="000163BB" w:rsidRPr="000163BB" w14:paraId="4C700E86" w14:textId="77777777" w:rsidTr="000163BB">
        <w:trPr>
          <w:jc w:val="center"/>
        </w:trPr>
        <w:tc>
          <w:tcPr>
            <w:tcW w:w="2410" w:type="dxa"/>
            <w:tcBorders>
              <w:top w:val="nil"/>
              <w:bottom w:val="nil"/>
            </w:tcBorders>
            <w:shd w:val="clear" w:color="auto" w:fill="auto"/>
            <w:vAlign w:val="center"/>
          </w:tcPr>
          <w:p w14:paraId="111845A1" w14:textId="00F17947" w:rsidR="0035313F" w:rsidRPr="000163BB" w:rsidRDefault="0035313F" w:rsidP="000163BB">
            <w:pPr>
              <w:pStyle w:val="MDPI42tablebody"/>
              <w:autoSpaceDE w:val="0"/>
              <w:autoSpaceDN w:val="0"/>
              <w:spacing w:line="240" w:lineRule="auto"/>
              <w:rPr>
                <w:sz w:val="18"/>
                <w:szCs w:val="18"/>
              </w:rPr>
            </w:pPr>
            <w:r w:rsidRPr="000163BB">
              <w:rPr>
                <w:sz w:val="18"/>
                <w:szCs w:val="18"/>
                <w:lang w:val="es-ES"/>
              </w:rPr>
              <w:t xml:space="preserve">Dinesh Kumar Atal et al. </w:t>
            </w:r>
            <w:r w:rsidRPr="000163BB">
              <w:rPr>
                <w:sz w:val="18"/>
                <w:szCs w:val="18"/>
              </w:rPr>
              <w:t>[</w:t>
            </w:r>
            <w:del w:id="281" w:author="Safdar Muhammad Farhan (DOKT)" w:date="2022-12-05T15:00:00Z">
              <w:r w:rsidRPr="000163BB" w:rsidDel="007809FC">
                <w:rPr>
                  <w:sz w:val="18"/>
                  <w:szCs w:val="18"/>
                </w:rPr>
                <w:delText>36</w:delText>
              </w:r>
            </w:del>
            <w:ins w:id="282" w:author="Safdar Muhammad Farhan (DOKT)" w:date="2022-12-05T15:00:00Z">
              <w:r w:rsidR="007809FC">
                <w:rPr>
                  <w:sz w:val="18"/>
                  <w:szCs w:val="18"/>
                </w:rPr>
                <w:t>45</w:t>
              </w:r>
            </w:ins>
            <w:r w:rsidRPr="000163BB">
              <w:rPr>
                <w:sz w:val="18"/>
                <w:szCs w:val="18"/>
              </w:rPr>
              <w:t>]</w:t>
            </w:r>
          </w:p>
        </w:tc>
        <w:tc>
          <w:tcPr>
            <w:tcW w:w="2835" w:type="dxa"/>
            <w:tcBorders>
              <w:top w:val="nil"/>
              <w:bottom w:val="nil"/>
            </w:tcBorders>
            <w:shd w:val="clear" w:color="auto" w:fill="auto"/>
            <w:vAlign w:val="center"/>
          </w:tcPr>
          <w:p w14:paraId="6B33D96C" w14:textId="77777777" w:rsidR="0035313F" w:rsidRPr="000163BB" w:rsidRDefault="0035313F" w:rsidP="000163BB">
            <w:pPr>
              <w:pStyle w:val="MDPI42tablebody"/>
              <w:autoSpaceDE w:val="0"/>
              <w:autoSpaceDN w:val="0"/>
              <w:spacing w:line="240" w:lineRule="auto"/>
              <w:rPr>
                <w:sz w:val="18"/>
                <w:szCs w:val="18"/>
              </w:rPr>
            </w:pPr>
            <w:r w:rsidRPr="000163BB">
              <w:rPr>
                <w:sz w:val="18"/>
                <w:szCs w:val="18"/>
              </w:rPr>
              <w:t>DWT, Gabor filter</w:t>
            </w:r>
          </w:p>
        </w:tc>
        <w:tc>
          <w:tcPr>
            <w:tcW w:w="1985" w:type="dxa"/>
            <w:tcBorders>
              <w:top w:val="nil"/>
              <w:bottom w:val="nil"/>
            </w:tcBorders>
            <w:shd w:val="clear" w:color="auto" w:fill="auto"/>
            <w:vAlign w:val="center"/>
          </w:tcPr>
          <w:p w14:paraId="3F28FD52" w14:textId="118EA7CF" w:rsidR="0035313F" w:rsidRPr="000163BB" w:rsidRDefault="0035313F" w:rsidP="000163BB">
            <w:pPr>
              <w:pStyle w:val="MDPI42tablebody"/>
              <w:autoSpaceDE w:val="0"/>
              <w:autoSpaceDN w:val="0"/>
              <w:spacing w:line="240" w:lineRule="auto"/>
              <w:rPr>
                <w:sz w:val="18"/>
                <w:szCs w:val="18"/>
              </w:rPr>
            </w:pPr>
            <w:bookmarkStart w:id="283" w:name="_Hlk110254176"/>
            <w:r w:rsidRPr="000163BB">
              <w:rPr>
                <w:sz w:val="18"/>
                <w:szCs w:val="18"/>
              </w:rPr>
              <w:t xml:space="preserve">MIT-BIH Arrhythmia </w:t>
            </w:r>
            <w:r w:rsidR="00513977">
              <w:rPr>
                <w:sz w:val="18"/>
                <w:szCs w:val="18"/>
              </w:rPr>
              <w:t>D</w:t>
            </w:r>
            <w:r w:rsidRPr="000163BB">
              <w:rPr>
                <w:sz w:val="18"/>
                <w:szCs w:val="18"/>
              </w:rPr>
              <w:t>atabase</w:t>
            </w:r>
            <w:bookmarkEnd w:id="283"/>
          </w:p>
        </w:tc>
        <w:tc>
          <w:tcPr>
            <w:tcW w:w="1842" w:type="dxa"/>
            <w:tcBorders>
              <w:top w:val="nil"/>
              <w:bottom w:val="nil"/>
            </w:tcBorders>
            <w:shd w:val="clear" w:color="auto" w:fill="auto"/>
            <w:vAlign w:val="center"/>
          </w:tcPr>
          <w:p w14:paraId="228AFAA6" w14:textId="30472E11" w:rsidR="0035313F" w:rsidRPr="000163BB" w:rsidRDefault="0035313F" w:rsidP="000163BB">
            <w:pPr>
              <w:pStyle w:val="MDPI42tablebody"/>
              <w:autoSpaceDE w:val="0"/>
              <w:autoSpaceDN w:val="0"/>
              <w:spacing w:line="240" w:lineRule="auto"/>
              <w:rPr>
                <w:sz w:val="18"/>
                <w:szCs w:val="18"/>
              </w:rPr>
            </w:pPr>
            <w:r w:rsidRPr="000163BB">
              <w:rPr>
                <w:sz w:val="18"/>
                <w:szCs w:val="18"/>
              </w:rPr>
              <w:t>Bat optimization</w:t>
            </w:r>
            <w:r w:rsidR="00513977">
              <w:rPr>
                <w:sz w:val="18"/>
                <w:szCs w:val="18"/>
              </w:rPr>
              <w:t>-</w:t>
            </w:r>
            <w:r w:rsidRPr="000163BB">
              <w:rPr>
                <w:sz w:val="18"/>
                <w:szCs w:val="18"/>
              </w:rPr>
              <w:t>based Deep CNN</w:t>
            </w:r>
          </w:p>
        </w:tc>
        <w:tc>
          <w:tcPr>
            <w:tcW w:w="1393" w:type="dxa"/>
            <w:tcBorders>
              <w:top w:val="nil"/>
              <w:bottom w:val="nil"/>
            </w:tcBorders>
            <w:shd w:val="clear" w:color="auto" w:fill="auto"/>
            <w:vAlign w:val="center"/>
          </w:tcPr>
          <w:p w14:paraId="48BE6D33" w14:textId="304DC154" w:rsidR="0035313F" w:rsidRPr="000163BB" w:rsidRDefault="0035313F" w:rsidP="000163BB">
            <w:pPr>
              <w:pStyle w:val="MDPI42tablebody"/>
              <w:autoSpaceDE w:val="0"/>
              <w:autoSpaceDN w:val="0"/>
              <w:spacing w:line="240" w:lineRule="auto"/>
              <w:rPr>
                <w:sz w:val="18"/>
                <w:szCs w:val="18"/>
              </w:rPr>
            </w:pPr>
            <w:r w:rsidRPr="000163BB">
              <w:rPr>
                <w:sz w:val="18"/>
                <w:szCs w:val="18"/>
              </w:rPr>
              <w:t>93.19%</w:t>
            </w:r>
          </w:p>
        </w:tc>
      </w:tr>
      <w:tr w:rsidR="000163BB" w:rsidRPr="000163BB" w14:paraId="36AF4D68" w14:textId="77777777" w:rsidTr="000163BB">
        <w:trPr>
          <w:jc w:val="center"/>
        </w:trPr>
        <w:tc>
          <w:tcPr>
            <w:tcW w:w="2410" w:type="dxa"/>
            <w:tcBorders>
              <w:top w:val="nil"/>
              <w:bottom w:val="nil"/>
            </w:tcBorders>
            <w:shd w:val="clear" w:color="auto" w:fill="auto"/>
            <w:vAlign w:val="center"/>
          </w:tcPr>
          <w:p w14:paraId="01EA1216" w14:textId="43E14BDF" w:rsidR="0035313F" w:rsidRPr="000163BB" w:rsidRDefault="0035313F" w:rsidP="000163BB">
            <w:pPr>
              <w:pStyle w:val="MDPI42tablebody"/>
              <w:autoSpaceDE w:val="0"/>
              <w:autoSpaceDN w:val="0"/>
              <w:spacing w:line="240" w:lineRule="auto"/>
              <w:rPr>
                <w:sz w:val="18"/>
                <w:szCs w:val="18"/>
              </w:rPr>
            </w:pPr>
            <w:r w:rsidRPr="000163BB">
              <w:rPr>
                <w:sz w:val="18"/>
                <w:szCs w:val="18"/>
              </w:rPr>
              <w:t>Jingshan Huang et al. [</w:t>
            </w:r>
            <w:del w:id="284" w:author="Safdar Muhammad Farhan (DOKT)" w:date="2022-12-05T15:01:00Z">
              <w:r w:rsidRPr="000163BB" w:rsidDel="007809FC">
                <w:rPr>
                  <w:sz w:val="18"/>
                  <w:szCs w:val="18"/>
                </w:rPr>
                <w:delText>38</w:delText>
              </w:r>
            </w:del>
            <w:ins w:id="285" w:author="Safdar Muhammad Farhan (DOKT)" w:date="2022-12-05T15:01:00Z">
              <w:r w:rsidR="007809FC">
                <w:rPr>
                  <w:sz w:val="18"/>
                  <w:szCs w:val="18"/>
                </w:rPr>
                <w:t>47</w:t>
              </w:r>
            </w:ins>
            <w:r w:rsidRPr="000163BB">
              <w:rPr>
                <w:sz w:val="18"/>
                <w:szCs w:val="18"/>
              </w:rPr>
              <w:t>]</w:t>
            </w:r>
          </w:p>
        </w:tc>
        <w:tc>
          <w:tcPr>
            <w:tcW w:w="2835" w:type="dxa"/>
            <w:tcBorders>
              <w:top w:val="nil"/>
              <w:bottom w:val="nil"/>
            </w:tcBorders>
            <w:shd w:val="clear" w:color="auto" w:fill="auto"/>
            <w:vAlign w:val="center"/>
          </w:tcPr>
          <w:p w14:paraId="0BC47C95" w14:textId="35BF0F5A" w:rsidR="0035313F" w:rsidRPr="000163BB" w:rsidRDefault="0035313F" w:rsidP="000163BB">
            <w:pPr>
              <w:pStyle w:val="MDPI42tablebody"/>
              <w:autoSpaceDE w:val="0"/>
              <w:autoSpaceDN w:val="0"/>
              <w:spacing w:line="240" w:lineRule="auto"/>
              <w:rPr>
                <w:sz w:val="18"/>
                <w:szCs w:val="18"/>
              </w:rPr>
            </w:pPr>
            <w:r w:rsidRPr="000163BB">
              <w:rPr>
                <w:sz w:val="18"/>
                <w:szCs w:val="18"/>
              </w:rPr>
              <w:t xml:space="preserve">STFT </w:t>
            </w:r>
            <w:r w:rsidR="00513977">
              <w:rPr>
                <w:sz w:val="18"/>
                <w:szCs w:val="18"/>
              </w:rPr>
              <w:t>t</w:t>
            </w:r>
            <w:r w:rsidRPr="000163BB">
              <w:rPr>
                <w:sz w:val="18"/>
                <w:szCs w:val="18"/>
              </w:rPr>
              <w:t>ransformation</w:t>
            </w:r>
          </w:p>
        </w:tc>
        <w:tc>
          <w:tcPr>
            <w:tcW w:w="1985" w:type="dxa"/>
            <w:tcBorders>
              <w:top w:val="nil"/>
              <w:bottom w:val="nil"/>
            </w:tcBorders>
            <w:shd w:val="clear" w:color="auto" w:fill="auto"/>
            <w:vAlign w:val="center"/>
          </w:tcPr>
          <w:p w14:paraId="0BEC2884" w14:textId="7DBCCCFA" w:rsidR="0035313F" w:rsidRPr="000163BB" w:rsidRDefault="0035313F" w:rsidP="000163BB">
            <w:pPr>
              <w:pStyle w:val="MDPI42tablebody"/>
              <w:autoSpaceDE w:val="0"/>
              <w:autoSpaceDN w:val="0"/>
              <w:spacing w:line="240" w:lineRule="auto"/>
              <w:rPr>
                <w:sz w:val="18"/>
                <w:szCs w:val="18"/>
              </w:rPr>
            </w:pPr>
            <w:r w:rsidRPr="000163BB">
              <w:rPr>
                <w:sz w:val="18"/>
                <w:szCs w:val="18"/>
              </w:rPr>
              <w:t xml:space="preserve">MIT-BIH Arrhythmia </w:t>
            </w:r>
            <w:r w:rsidR="00513977">
              <w:rPr>
                <w:sz w:val="18"/>
                <w:szCs w:val="18"/>
              </w:rPr>
              <w:t>D</w:t>
            </w:r>
            <w:r w:rsidRPr="000163BB">
              <w:rPr>
                <w:sz w:val="18"/>
                <w:szCs w:val="18"/>
              </w:rPr>
              <w:t>atabase</w:t>
            </w:r>
          </w:p>
        </w:tc>
        <w:tc>
          <w:tcPr>
            <w:tcW w:w="1842" w:type="dxa"/>
            <w:tcBorders>
              <w:top w:val="nil"/>
              <w:bottom w:val="nil"/>
            </w:tcBorders>
            <w:shd w:val="clear" w:color="auto" w:fill="auto"/>
            <w:vAlign w:val="center"/>
          </w:tcPr>
          <w:p w14:paraId="7DDB05E4" w14:textId="77777777" w:rsidR="0035313F" w:rsidRPr="000163BB" w:rsidRDefault="0035313F" w:rsidP="000163BB">
            <w:pPr>
              <w:pStyle w:val="MDPI42tablebody"/>
              <w:autoSpaceDE w:val="0"/>
              <w:autoSpaceDN w:val="0"/>
              <w:spacing w:line="240" w:lineRule="auto"/>
              <w:rPr>
                <w:sz w:val="18"/>
                <w:szCs w:val="18"/>
              </w:rPr>
            </w:pPr>
            <w:r w:rsidRPr="000163BB">
              <w:rPr>
                <w:sz w:val="18"/>
                <w:szCs w:val="18"/>
              </w:rPr>
              <w:t>2D-deep CNN</w:t>
            </w:r>
          </w:p>
        </w:tc>
        <w:tc>
          <w:tcPr>
            <w:tcW w:w="1393" w:type="dxa"/>
            <w:tcBorders>
              <w:top w:val="nil"/>
              <w:bottom w:val="nil"/>
            </w:tcBorders>
            <w:shd w:val="clear" w:color="auto" w:fill="auto"/>
            <w:vAlign w:val="center"/>
          </w:tcPr>
          <w:p w14:paraId="567DE461" w14:textId="31FE6FC2" w:rsidR="0035313F" w:rsidRPr="000163BB" w:rsidRDefault="0035313F" w:rsidP="000163BB">
            <w:pPr>
              <w:pStyle w:val="MDPI42tablebody"/>
              <w:autoSpaceDE w:val="0"/>
              <w:autoSpaceDN w:val="0"/>
              <w:spacing w:line="240" w:lineRule="auto"/>
              <w:rPr>
                <w:sz w:val="18"/>
                <w:szCs w:val="18"/>
              </w:rPr>
            </w:pPr>
            <w:r w:rsidRPr="000163BB">
              <w:rPr>
                <w:sz w:val="18"/>
                <w:szCs w:val="18"/>
              </w:rPr>
              <w:t>99%</w:t>
            </w:r>
          </w:p>
        </w:tc>
      </w:tr>
      <w:tr w:rsidR="000163BB" w:rsidRPr="000163BB" w14:paraId="24D0F131" w14:textId="77777777" w:rsidTr="000163BB">
        <w:trPr>
          <w:jc w:val="center"/>
        </w:trPr>
        <w:tc>
          <w:tcPr>
            <w:tcW w:w="2410" w:type="dxa"/>
            <w:tcBorders>
              <w:top w:val="nil"/>
              <w:bottom w:val="nil"/>
            </w:tcBorders>
            <w:shd w:val="clear" w:color="auto" w:fill="auto"/>
            <w:vAlign w:val="center"/>
          </w:tcPr>
          <w:p w14:paraId="7E396565" w14:textId="1F6FB35B" w:rsidR="0035313F" w:rsidRPr="000163BB" w:rsidRDefault="0035313F" w:rsidP="000163BB">
            <w:pPr>
              <w:pStyle w:val="MDPI42tablebody"/>
              <w:autoSpaceDE w:val="0"/>
              <w:autoSpaceDN w:val="0"/>
              <w:spacing w:line="240" w:lineRule="auto"/>
              <w:rPr>
                <w:sz w:val="18"/>
                <w:szCs w:val="18"/>
              </w:rPr>
            </w:pPr>
            <w:r w:rsidRPr="000163BB">
              <w:rPr>
                <w:sz w:val="18"/>
                <w:szCs w:val="18"/>
              </w:rPr>
              <w:t>Amin Ullah et al. [</w:t>
            </w:r>
            <w:del w:id="286" w:author="Safdar Muhammad Farhan (DOKT)" w:date="2022-12-05T15:01:00Z">
              <w:r w:rsidRPr="000163BB" w:rsidDel="007809FC">
                <w:rPr>
                  <w:sz w:val="18"/>
                  <w:szCs w:val="18"/>
                </w:rPr>
                <w:delText>39</w:delText>
              </w:r>
            </w:del>
            <w:ins w:id="287" w:author="Safdar Muhammad Farhan (DOKT)" w:date="2022-12-05T15:01:00Z">
              <w:r w:rsidR="007809FC">
                <w:rPr>
                  <w:sz w:val="18"/>
                  <w:szCs w:val="18"/>
                </w:rPr>
                <w:t>48</w:t>
              </w:r>
            </w:ins>
            <w:r w:rsidRPr="000163BB">
              <w:rPr>
                <w:sz w:val="18"/>
                <w:szCs w:val="18"/>
              </w:rPr>
              <w:t>]</w:t>
            </w:r>
          </w:p>
        </w:tc>
        <w:tc>
          <w:tcPr>
            <w:tcW w:w="2835" w:type="dxa"/>
            <w:tcBorders>
              <w:top w:val="nil"/>
              <w:bottom w:val="nil"/>
            </w:tcBorders>
            <w:shd w:val="clear" w:color="auto" w:fill="auto"/>
            <w:vAlign w:val="center"/>
          </w:tcPr>
          <w:p w14:paraId="7AF3D2FE" w14:textId="67F19C9A" w:rsidR="0035313F" w:rsidRPr="000163BB" w:rsidRDefault="0035313F" w:rsidP="000163BB">
            <w:pPr>
              <w:pStyle w:val="MDPI42tablebody"/>
              <w:autoSpaceDE w:val="0"/>
              <w:autoSpaceDN w:val="0"/>
              <w:spacing w:line="240" w:lineRule="auto"/>
              <w:rPr>
                <w:sz w:val="18"/>
                <w:szCs w:val="18"/>
              </w:rPr>
            </w:pPr>
            <w:r w:rsidRPr="000163BB">
              <w:rPr>
                <w:sz w:val="18"/>
                <w:szCs w:val="18"/>
              </w:rPr>
              <w:t xml:space="preserve">DWT, </w:t>
            </w:r>
            <w:r w:rsidR="00513977">
              <w:rPr>
                <w:sz w:val="18"/>
                <w:szCs w:val="18"/>
              </w:rPr>
              <w:t>d</w:t>
            </w:r>
            <w:r w:rsidRPr="000163BB">
              <w:rPr>
                <w:sz w:val="18"/>
                <w:szCs w:val="18"/>
              </w:rPr>
              <w:t xml:space="preserve">ata </w:t>
            </w:r>
            <w:r w:rsidR="00513977">
              <w:rPr>
                <w:sz w:val="18"/>
                <w:szCs w:val="18"/>
              </w:rPr>
              <w:t>a</w:t>
            </w:r>
            <w:r w:rsidRPr="000163BB">
              <w:rPr>
                <w:sz w:val="18"/>
                <w:szCs w:val="18"/>
              </w:rPr>
              <w:t xml:space="preserve">ugmentation, STFT </w:t>
            </w:r>
            <w:r w:rsidR="00513977">
              <w:rPr>
                <w:sz w:val="18"/>
                <w:szCs w:val="18"/>
              </w:rPr>
              <w:t>t</w:t>
            </w:r>
            <w:r w:rsidRPr="000163BB">
              <w:rPr>
                <w:sz w:val="18"/>
                <w:szCs w:val="18"/>
              </w:rPr>
              <w:t>ransformation</w:t>
            </w:r>
          </w:p>
        </w:tc>
        <w:tc>
          <w:tcPr>
            <w:tcW w:w="1985" w:type="dxa"/>
            <w:tcBorders>
              <w:top w:val="nil"/>
              <w:bottom w:val="nil"/>
            </w:tcBorders>
            <w:shd w:val="clear" w:color="auto" w:fill="auto"/>
            <w:vAlign w:val="center"/>
          </w:tcPr>
          <w:p w14:paraId="76F24B7D" w14:textId="3B11A985" w:rsidR="0035313F" w:rsidRPr="000163BB" w:rsidRDefault="0035313F" w:rsidP="000163BB">
            <w:pPr>
              <w:pStyle w:val="MDPI42tablebody"/>
              <w:autoSpaceDE w:val="0"/>
              <w:autoSpaceDN w:val="0"/>
              <w:spacing w:line="240" w:lineRule="auto"/>
              <w:rPr>
                <w:sz w:val="18"/>
                <w:szCs w:val="18"/>
              </w:rPr>
            </w:pPr>
            <w:r w:rsidRPr="000163BB">
              <w:rPr>
                <w:sz w:val="18"/>
                <w:szCs w:val="18"/>
              </w:rPr>
              <w:t xml:space="preserve">MIT-BIH Arrhythmia </w:t>
            </w:r>
            <w:r w:rsidR="00513977">
              <w:rPr>
                <w:sz w:val="18"/>
                <w:szCs w:val="18"/>
              </w:rPr>
              <w:t>D</w:t>
            </w:r>
            <w:r w:rsidRPr="000163BB">
              <w:rPr>
                <w:sz w:val="18"/>
                <w:szCs w:val="18"/>
              </w:rPr>
              <w:t>atabase</w:t>
            </w:r>
          </w:p>
        </w:tc>
        <w:tc>
          <w:tcPr>
            <w:tcW w:w="1842" w:type="dxa"/>
            <w:tcBorders>
              <w:top w:val="nil"/>
              <w:bottom w:val="nil"/>
            </w:tcBorders>
            <w:shd w:val="clear" w:color="auto" w:fill="auto"/>
            <w:vAlign w:val="center"/>
          </w:tcPr>
          <w:p w14:paraId="4846E5EF" w14:textId="77777777" w:rsidR="0035313F" w:rsidRPr="000163BB" w:rsidRDefault="0035313F" w:rsidP="000163BB">
            <w:pPr>
              <w:pStyle w:val="MDPI42tablebody"/>
              <w:autoSpaceDE w:val="0"/>
              <w:autoSpaceDN w:val="0"/>
              <w:spacing w:line="240" w:lineRule="auto"/>
              <w:rPr>
                <w:sz w:val="18"/>
                <w:szCs w:val="18"/>
              </w:rPr>
            </w:pPr>
            <w:r w:rsidRPr="000163BB">
              <w:rPr>
                <w:sz w:val="18"/>
                <w:szCs w:val="18"/>
              </w:rPr>
              <w:t>CNN</w:t>
            </w:r>
          </w:p>
        </w:tc>
        <w:tc>
          <w:tcPr>
            <w:tcW w:w="1393" w:type="dxa"/>
            <w:tcBorders>
              <w:top w:val="nil"/>
              <w:bottom w:val="nil"/>
            </w:tcBorders>
            <w:shd w:val="clear" w:color="auto" w:fill="auto"/>
            <w:vAlign w:val="center"/>
          </w:tcPr>
          <w:p w14:paraId="62EFCE79" w14:textId="091240D1" w:rsidR="0035313F" w:rsidRPr="000163BB" w:rsidRDefault="0035313F" w:rsidP="000163BB">
            <w:pPr>
              <w:pStyle w:val="MDPI42tablebody"/>
              <w:autoSpaceDE w:val="0"/>
              <w:autoSpaceDN w:val="0"/>
              <w:spacing w:line="240" w:lineRule="auto"/>
              <w:rPr>
                <w:sz w:val="18"/>
                <w:szCs w:val="18"/>
              </w:rPr>
            </w:pPr>
            <w:r w:rsidRPr="000163BB">
              <w:rPr>
                <w:sz w:val="18"/>
                <w:szCs w:val="18"/>
              </w:rPr>
              <w:t>99.11%</w:t>
            </w:r>
          </w:p>
        </w:tc>
      </w:tr>
      <w:tr w:rsidR="000163BB" w:rsidRPr="000163BB" w14:paraId="3C775DEC" w14:textId="77777777" w:rsidTr="000163BB">
        <w:trPr>
          <w:jc w:val="center"/>
        </w:trPr>
        <w:tc>
          <w:tcPr>
            <w:tcW w:w="2410" w:type="dxa"/>
            <w:tcBorders>
              <w:top w:val="nil"/>
            </w:tcBorders>
            <w:shd w:val="clear" w:color="auto" w:fill="auto"/>
            <w:vAlign w:val="center"/>
          </w:tcPr>
          <w:p w14:paraId="7EC1BA97" w14:textId="21CD91B2" w:rsidR="0035313F" w:rsidRPr="000163BB" w:rsidRDefault="0035313F" w:rsidP="000163BB">
            <w:pPr>
              <w:pStyle w:val="MDPI42tablebody"/>
              <w:autoSpaceDE w:val="0"/>
              <w:autoSpaceDN w:val="0"/>
              <w:spacing w:line="240" w:lineRule="auto"/>
              <w:rPr>
                <w:sz w:val="18"/>
                <w:szCs w:val="18"/>
              </w:rPr>
            </w:pPr>
            <w:r w:rsidRPr="000163BB">
              <w:rPr>
                <w:sz w:val="18"/>
                <w:szCs w:val="18"/>
                <w:lang w:val="es-ES"/>
              </w:rPr>
              <w:t xml:space="preserve">Guo Yang Liu et al. </w:t>
            </w:r>
            <w:r w:rsidRPr="000163BB">
              <w:rPr>
                <w:sz w:val="18"/>
                <w:szCs w:val="18"/>
              </w:rPr>
              <w:t>[</w:t>
            </w:r>
            <w:del w:id="288" w:author="Safdar Muhammad Farhan (DOKT)" w:date="2022-12-05T15:01:00Z">
              <w:r w:rsidRPr="000163BB" w:rsidDel="007809FC">
                <w:rPr>
                  <w:sz w:val="18"/>
                  <w:szCs w:val="18"/>
                </w:rPr>
                <w:delText>40</w:delText>
              </w:r>
            </w:del>
            <w:ins w:id="289" w:author="Safdar Muhammad Farhan (DOKT)" w:date="2022-12-05T15:01:00Z">
              <w:r w:rsidR="007809FC">
                <w:rPr>
                  <w:sz w:val="18"/>
                  <w:szCs w:val="18"/>
                </w:rPr>
                <w:t>49</w:t>
              </w:r>
            </w:ins>
            <w:r w:rsidRPr="000163BB">
              <w:rPr>
                <w:sz w:val="18"/>
                <w:szCs w:val="18"/>
              </w:rPr>
              <w:t>]</w:t>
            </w:r>
          </w:p>
        </w:tc>
        <w:tc>
          <w:tcPr>
            <w:tcW w:w="2835" w:type="dxa"/>
            <w:tcBorders>
              <w:top w:val="nil"/>
            </w:tcBorders>
            <w:shd w:val="clear" w:color="auto" w:fill="auto"/>
            <w:vAlign w:val="center"/>
          </w:tcPr>
          <w:p w14:paraId="6920323B" w14:textId="2FA12A89" w:rsidR="0035313F" w:rsidRPr="000163BB" w:rsidRDefault="0035313F" w:rsidP="000163BB">
            <w:pPr>
              <w:pStyle w:val="MDPI42tablebody"/>
              <w:autoSpaceDE w:val="0"/>
              <w:autoSpaceDN w:val="0"/>
              <w:spacing w:line="240" w:lineRule="auto"/>
              <w:rPr>
                <w:sz w:val="18"/>
                <w:szCs w:val="18"/>
              </w:rPr>
            </w:pPr>
            <w:r w:rsidRPr="000163BB">
              <w:rPr>
                <w:sz w:val="18"/>
                <w:szCs w:val="18"/>
              </w:rPr>
              <w:t xml:space="preserve">Butterworth filter, Stockwell </w:t>
            </w:r>
            <w:r w:rsidR="00513977">
              <w:rPr>
                <w:sz w:val="18"/>
                <w:szCs w:val="18"/>
              </w:rPr>
              <w:t>t</w:t>
            </w:r>
            <w:r w:rsidRPr="000163BB">
              <w:rPr>
                <w:sz w:val="18"/>
                <w:szCs w:val="18"/>
              </w:rPr>
              <w:t>ransform spectrograms, online augmentation</w:t>
            </w:r>
          </w:p>
        </w:tc>
        <w:tc>
          <w:tcPr>
            <w:tcW w:w="1985" w:type="dxa"/>
            <w:tcBorders>
              <w:top w:val="nil"/>
            </w:tcBorders>
            <w:shd w:val="clear" w:color="auto" w:fill="auto"/>
            <w:vAlign w:val="center"/>
          </w:tcPr>
          <w:p w14:paraId="1333F98C" w14:textId="1EEF0F1C" w:rsidR="0035313F" w:rsidRPr="000163BB" w:rsidRDefault="0035313F" w:rsidP="000163BB">
            <w:pPr>
              <w:pStyle w:val="MDPI42tablebody"/>
              <w:autoSpaceDE w:val="0"/>
              <w:autoSpaceDN w:val="0"/>
              <w:spacing w:line="240" w:lineRule="auto"/>
              <w:rPr>
                <w:sz w:val="18"/>
                <w:szCs w:val="18"/>
              </w:rPr>
            </w:pPr>
            <w:r w:rsidRPr="000163BB">
              <w:rPr>
                <w:sz w:val="18"/>
                <w:szCs w:val="18"/>
              </w:rPr>
              <w:t>Physio</w:t>
            </w:r>
            <w:r w:rsidR="00513977">
              <w:rPr>
                <w:sz w:val="18"/>
                <w:szCs w:val="18"/>
              </w:rPr>
              <w:t>N</w:t>
            </w:r>
            <w:r w:rsidRPr="000163BB">
              <w:rPr>
                <w:sz w:val="18"/>
                <w:szCs w:val="18"/>
              </w:rPr>
              <w:t xml:space="preserve">et CINC </w:t>
            </w:r>
            <w:r w:rsidR="00513977">
              <w:rPr>
                <w:sz w:val="18"/>
                <w:szCs w:val="18"/>
              </w:rPr>
              <w:t>C</w:t>
            </w:r>
            <w:r w:rsidRPr="000163BB">
              <w:rPr>
                <w:sz w:val="18"/>
                <w:szCs w:val="18"/>
              </w:rPr>
              <w:t>hallenge of 2011</w:t>
            </w:r>
          </w:p>
        </w:tc>
        <w:tc>
          <w:tcPr>
            <w:tcW w:w="1842" w:type="dxa"/>
            <w:tcBorders>
              <w:top w:val="nil"/>
            </w:tcBorders>
            <w:shd w:val="clear" w:color="auto" w:fill="auto"/>
            <w:vAlign w:val="center"/>
          </w:tcPr>
          <w:p w14:paraId="4BF929DA" w14:textId="77777777" w:rsidR="0035313F" w:rsidRPr="000163BB" w:rsidRDefault="0035313F" w:rsidP="000163BB">
            <w:pPr>
              <w:pStyle w:val="MDPI42tablebody"/>
              <w:autoSpaceDE w:val="0"/>
              <w:autoSpaceDN w:val="0"/>
              <w:spacing w:line="240" w:lineRule="auto"/>
              <w:rPr>
                <w:sz w:val="18"/>
                <w:szCs w:val="18"/>
              </w:rPr>
            </w:pPr>
            <w:r w:rsidRPr="000163BB">
              <w:rPr>
                <w:sz w:val="18"/>
                <w:szCs w:val="18"/>
              </w:rPr>
              <w:t>CNN</w:t>
            </w:r>
          </w:p>
        </w:tc>
        <w:tc>
          <w:tcPr>
            <w:tcW w:w="1393" w:type="dxa"/>
            <w:tcBorders>
              <w:top w:val="nil"/>
            </w:tcBorders>
            <w:shd w:val="clear" w:color="auto" w:fill="auto"/>
            <w:vAlign w:val="center"/>
          </w:tcPr>
          <w:p w14:paraId="709FC5E2" w14:textId="7902FEDF" w:rsidR="0035313F" w:rsidRPr="000163BB" w:rsidRDefault="0035313F" w:rsidP="000163BB">
            <w:pPr>
              <w:pStyle w:val="MDPI42tablebody"/>
              <w:autoSpaceDE w:val="0"/>
              <w:autoSpaceDN w:val="0"/>
              <w:spacing w:line="240" w:lineRule="auto"/>
              <w:rPr>
                <w:sz w:val="18"/>
                <w:szCs w:val="18"/>
              </w:rPr>
            </w:pPr>
            <w:r w:rsidRPr="000163BB">
              <w:rPr>
                <w:sz w:val="18"/>
                <w:szCs w:val="18"/>
              </w:rPr>
              <w:t>93.09%</w:t>
            </w:r>
          </w:p>
        </w:tc>
      </w:tr>
    </w:tbl>
    <w:p w14:paraId="30A04A9B" w14:textId="670F36AE" w:rsidR="00E93210" w:rsidRPr="00590AAC" w:rsidRDefault="000163BB" w:rsidP="000163BB">
      <w:pPr>
        <w:pStyle w:val="MDPI21heading1"/>
      </w:pPr>
      <w:r>
        <w:t xml:space="preserve">3. </w:t>
      </w:r>
      <w:r w:rsidR="004D1713" w:rsidRPr="00590AAC">
        <w:t>Methodology</w:t>
      </w:r>
    </w:p>
    <w:p w14:paraId="7C6D3E54" w14:textId="64CD57AF" w:rsidR="002A08EB" w:rsidRPr="00590AAC" w:rsidRDefault="00804458" w:rsidP="000163BB">
      <w:pPr>
        <w:pStyle w:val="MDPI31text"/>
      </w:pPr>
      <w:r w:rsidRPr="00590AAC">
        <w:t>The ECG signals may contain various type</w:t>
      </w:r>
      <w:r w:rsidR="00513977">
        <w:t>s</w:t>
      </w:r>
      <w:r w:rsidRPr="00590AAC">
        <w:t xml:space="preserve"> of noises i.e., baseline wander</w:t>
      </w:r>
      <w:r w:rsidR="00513977">
        <w:t xml:space="preserve"> and</w:t>
      </w:r>
      <w:r w:rsidRPr="00590AAC">
        <w:t xml:space="preserve"> power line interference</w:t>
      </w:r>
      <w:r w:rsidR="00083C8E">
        <w:t>,</w:t>
      </w:r>
      <w:r w:rsidRPr="00590AAC">
        <w:t xml:space="preserve"> which produces some additional frequency components i.e., low, and high frequencies and can affect the classification accuracy. Therefore, </w:t>
      </w:r>
      <w:del w:id="290" w:author="Safdar Muhammad Farhan (DOKT) [2]" w:date="2022-12-06T12:18:00Z">
        <w:r w:rsidRPr="00590AAC" w:rsidDel="008D7E5D">
          <w:delText>wavelet transformation</w:delText>
        </w:r>
      </w:del>
      <w:ins w:id="291" w:author="Safdar Muhammad Farhan (DOKT) [2]" w:date="2022-12-06T12:18:00Z">
        <w:r w:rsidR="008D7E5D">
          <w:t>WT</w:t>
        </w:r>
      </w:ins>
      <w:r w:rsidRPr="00590AAC">
        <w:t xml:space="preserve"> was considered for denoising the signals. Similarly, Fourier </w:t>
      </w:r>
      <w:r w:rsidR="00083C8E">
        <w:t>t</w:t>
      </w:r>
      <w:r w:rsidRPr="00590AAC">
        <w:t xml:space="preserve">ransformation divides the biomedical signals into time-frequency domain, through which an unwanted frequency can be filtered with the purpose of data size reduction. The key advantage of reducing data size is to present the complete data into less resolution image i.e., spectrogram which helps in memory and computational management. Spectrograms depict the data </w:t>
      </w:r>
      <w:r w:rsidR="00513977">
        <w:t>in a</w:t>
      </w:r>
      <w:r w:rsidR="00513977" w:rsidRPr="00590AAC">
        <w:t xml:space="preserve"> </w:t>
      </w:r>
      <w:r w:rsidRPr="00590AAC">
        <w:t xml:space="preserve">more distinguishable form than the raw signals i.e., recent studies </w:t>
      </w:r>
      <w:r w:rsidR="00342E93">
        <w:t>[</w:t>
      </w:r>
      <w:del w:id="292" w:author="Safdar Muhammad Farhan (DOKT)" w:date="2022-12-05T15:01:00Z">
        <w:r w:rsidR="00342E93" w:rsidDel="006B0D27">
          <w:delText>38</w:delText>
        </w:r>
      </w:del>
      <w:ins w:id="293" w:author="Safdar Muhammad Farhan (DOKT)" w:date="2022-12-05T15:01:00Z">
        <w:r w:rsidR="006B0D27">
          <w:t>47</w:t>
        </w:r>
      </w:ins>
      <w:r w:rsidR="00342E93">
        <w:t>–</w:t>
      </w:r>
      <w:del w:id="294" w:author="Safdar Muhammad Farhan (DOKT)" w:date="2022-12-05T15:01:00Z">
        <w:r w:rsidR="00342E93" w:rsidDel="006B0D27">
          <w:delText>40</w:delText>
        </w:r>
      </w:del>
      <w:ins w:id="295" w:author="Safdar Muhammad Farhan (DOKT)" w:date="2022-12-05T15:01:00Z">
        <w:r w:rsidR="006B0D27">
          <w:t>49</w:t>
        </w:r>
      </w:ins>
      <w:r w:rsidRPr="00590AAC">
        <w:t>] reveal that the data feed as spectrograms into neural network</w:t>
      </w:r>
      <w:r w:rsidR="00513977">
        <w:t>s</w:t>
      </w:r>
      <w:r w:rsidRPr="00590AAC">
        <w:t xml:space="preserve"> resulted in better accuracy</w:t>
      </w:r>
      <w:r w:rsidR="00083C8E">
        <w:t>,</w:t>
      </w:r>
      <w:r w:rsidRPr="00590AAC">
        <w:t xml:space="preserve"> which urged us to produce spectrograms using STFT.</w:t>
      </w:r>
    </w:p>
    <w:p w14:paraId="7CD60CE1" w14:textId="4FA1437D" w:rsidR="00EC58A2" w:rsidRPr="00590AAC" w:rsidRDefault="00EC58A2" w:rsidP="000163BB">
      <w:pPr>
        <w:pStyle w:val="MDPI31text"/>
      </w:pPr>
      <w:r w:rsidRPr="00590AAC">
        <w:t>Initially, the 12-leads ECG PTB-XL dataset was downloaded from the well-known repository physionet.org [</w:t>
      </w:r>
      <w:del w:id="296" w:author="Safdar Muhammad Farhan (DOKT)" w:date="2022-12-05T15:01:00Z">
        <w:r w:rsidRPr="00590AAC" w:rsidDel="00667D25">
          <w:delText>41</w:delText>
        </w:r>
      </w:del>
      <w:ins w:id="297" w:author="Safdar Muhammad Farhan (DOKT)" w:date="2022-12-05T15:01:00Z">
        <w:r w:rsidR="00667D25">
          <w:t>50</w:t>
        </w:r>
      </w:ins>
      <w:r w:rsidRPr="00590AAC">
        <w:t xml:space="preserve">]. The dataset consisted of 21,837 records of </w:t>
      </w:r>
      <w:bookmarkStart w:id="298" w:name="_Int_ISDO1xrH"/>
      <w:r w:rsidRPr="00590AAC">
        <w:t>18,885 patients</w:t>
      </w:r>
      <w:bookmarkEnd w:id="298"/>
      <w:r w:rsidRPr="00590AAC">
        <w:t xml:space="preserve"> recorded at 100 Hz sampling rate over 10 </w:t>
      </w:r>
      <w:r w:rsidR="00342E93">
        <w:t>s</w:t>
      </w:r>
      <w:r w:rsidRPr="00590AAC">
        <w:t xml:space="preserve"> in length. </w:t>
      </w:r>
      <w:r w:rsidR="00180DED" w:rsidRPr="00590AAC">
        <w:t xml:space="preserve">The current </w:t>
      </w:r>
      <w:r w:rsidRPr="00590AAC">
        <w:t xml:space="preserve">study methodology into three parts. Firstly, pre-processing on the given data </w:t>
      </w:r>
      <w:r w:rsidR="00180DED" w:rsidRPr="00590AAC">
        <w:t xml:space="preserve">was applied </w:t>
      </w:r>
      <w:r w:rsidRPr="00590AAC">
        <w:t xml:space="preserve">and </w:t>
      </w:r>
      <w:r w:rsidR="00180DED" w:rsidRPr="00590AAC">
        <w:t xml:space="preserve">spectrograms were </w:t>
      </w:r>
      <w:r w:rsidRPr="00590AAC">
        <w:t>generated. Following this, dataset</w:t>
      </w:r>
      <w:r w:rsidR="00180DED" w:rsidRPr="00590AAC">
        <w:t>s</w:t>
      </w:r>
      <w:r w:rsidRPr="00590AAC">
        <w:t xml:space="preserve"> </w:t>
      </w:r>
      <w:r w:rsidR="00180DED" w:rsidRPr="00590AAC">
        <w:t xml:space="preserve">were prepared </w:t>
      </w:r>
      <w:r w:rsidRPr="00590AAC">
        <w:t>and finally, CNN model for classification purposes</w:t>
      </w:r>
      <w:r w:rsidR="00180DED" w:rsidRPr="00590AAC">
        <w:t xml:space="preserve"> was applied</w:t>
      </w:r>
      <w:r w:rsidRPr="00590AAC">
        <w:t>. The details are given below:</w:t>
      </w:r>
    </w:p>
    <w:p w14:paraId="0BDB8A67" w14:textId="202D850C" w:rsidR="00E93210" w:rsidRPr="000163BB" w:rsidRDefault="000163BB" w:rsidP="000163BB">
      <w:pPr>
        <w:pStyle w:val="MDPI22heading2"/>
        <w:spacing w:before="240"/>
      </w:pPr>
      <w:r w:rsidRPr="000163BB">
        <w:t xml:space="preserve">3.1. </w:t>
      </w:r>
      <w:r w:rsidR="00357604" w:rsidRPr="000163BB">
        <w:t>Pre-Processing</w:t>
      </w:r>
    </w:p>
    <w:p w14:paraId="00595442" w14:textId="59B7CFA0" w:rsidR="00E93210" w:rsidRPr="000163BB" w:rsidRDefault="000163BB" w:rsidP="000163BB">
      <w:pPr>
        <w:pStyle w:val="MDPI23heading3"/>
      </w:pPr>
      <w:r w:rsidRPr="000163BB">
        <w:t xml:space="preserve">3.1.1. </w:t>
      </w:r>
      <w:r w:rsidR="00357604" w:rsidRPr="000163BB">
        <w:t>Denoising</w:t>
      </w:r>
    </w:p>
    <w:p w14:paraId="5EA2A1E0" w14:textId="11883812" w:rsidR="008D513C" w:rsidRPr="00590AAC" w:rsidRDefault="008D513C" w:rsidP="000163BB">
      <w:pPr>
        <w:pStyle w:val="MDPI31text"/>
        <w:spacing w:after="240"/>
      </w:pPr>
      <w:r w:rsidRPr="00590AAC">
        <w:t>The given signal data had some noise on the baseline</w:t>
      </w:r>
      <w:r w:rsidR="00083C8E">
        <w:t>,</w:t>
      </w:r>
      <w:r w:rsidRPr="00590AAC">
        <w:t xml:space="preserve"> which affects the overall accuracy, therefore, it is necessary to clean it. </w:t>
      </w:r>
      <w:r w:rsidR="00A36F89" w:rsidRPr="00590AAC">
        <w:t xml:space="preserve">The </w:t>
      </w:r>
      <w:commentRangeStart w:id="299"/>
      <w:commentRangeStart w:id="300"/>
      <w:r w:rsidR="00513977">
        <w:t>thorough</w:t>
      </w:r>
      <w:r w:rsidR="00513977" w:rsidRPr="00590AAC">
        <w:t xml:space="preserve"> </w:t>
      </w:r>
      <w:commentRangeEnd w:id="299"/>
      <w:r w:rsidR="00513977">
        <w:rPr>
          <w:rStyle w:val="CommentReference"/>
          <w:rFonts w:eastAsia="SimSun"/>
          <w:noProof/>
          <w:snapToGrid/>
          <w:lang w:eastAsia="zh-CN" w:bidi="ar-SA"/>
        </w:rPr>
        <w:commentReference w:id="299"/>
      </w:r>
      <w:commentRangeEnd w:id="300"/>
      <w:r w:rsidR="003750F7">
        <w:rPr>
          <w:rStyle w:val="CommentReference"/>
          <w:rFonts w:eastAsia="SimSun"/>
          <w:noProof/>
          <w:snapToGrid/>
          <w:lang w:eastAsia="zh-CN" w:bidi="ar-SA"/>
        </w:rPr>
        <w:commentReference w:id="300"/>
      </w:r>
      <w:r w:rsidR="00A36F89" w:rsidRPr="00590AAC">
        <w:t>experiments by the authors of [</w:t>
      </w:r>
      <w:del w:id="301" w:author="Safdar Muhammad Farhan (DOKT)" w:date="2022-12-05T14:09:00Z">
        <w:r w:rsidR="00A36F89" w:rsidRPr="00590AAC" w:rsidDel="006B38CB">
          <w:delText>54</w:delText>
        </w:r>
      </w:del>
      <w:ins w:id="302" w:author="Safdar Muhammad Farhan (DOKT)" w:date="2022-12-05T14:09:00Z">
        <w:del w:id="303" w:author="Safdar Muhammad Farhan (DOKT) [2]" w:date="2022-12-06T11:00:00Z">
          <w:r w:rsidR="006B38CB" w:rsidDel="003730B0">
            <w:delText>1</w:delText>
          </w:r>
        </w:del>
      </w:ins>
      <w:ins w:id="304" w:author="Safdar Muhammad Farhan (DOKT)" w:date="2022-12-05T15:03:00Z">
        <w:del w:id="305" w:author="Safdar Muhammad Farhan (DOKT) [2]" w:date="2022-12-06T11:00:00Z">
          <w:r w:rsidR="00D42CBE" w:rsidDel="003730B0">
            <w:delText>6</w:delText>
          </w:r>
        </w:del>
      </w:ins>
      <w:ins w:id="306" w:author="Safdar Muhammad Farhan (DOKT) [2]" w:date="2022-12-06T11:00:00Z">
        <w:r w:rsidR="003730B0">
          <w:t>51</w:t>
        </w:r>
      </w:ins>
      <w:r w:rsidR="00342E93">
        <w:t>,</w:t>
      </w:r>
      <w:del w:id="307" w:author="Safdar Muhammad Farhan (DOKT)" w:date="2022-12-05T14:09:00Z">
        <w:r w:rsidR="00A36F89" w:rsidRPr="00590AAC" w:rsidDel="006B38CB">
          <w:delText>55</w:delText>
        </w:r>
      </w:del>
      <w:ins w:id="308" w:author="Safdar Muhammad Farhan (DOKT)" w:date="2022-12-05T14:09:00Z">
        <w:del w:id="309" w:author="Safdar Muhammad Farhan (DOKT) [2]" w:date="2022-12-06T11:01:00Z">
          <w:r w:rsidR="006B38CB" w:rsidRPr="00590AAC" w:rsidDel="003730B0">
            <w:delText>5</w:delText>
          </w:r>
        </w:del>
      </w:ins>
      <w:ins w:id="310" w:author="Safdar Muhammad Farhan (DOKT)" w:date="2022-12-05T15:04:00Z">
        <w:del w:id="311" w:author="Safdar Muhammad Farhan (DOKT) [2]" w:date="2022-12-06T11:01:00Z">
          <w:r w:rsidR="00D42CBE" w:rsidDel="003730B0">
            <w:delText>1</w:delText>
          </w:r>
        </w:del>
      </w:ins>
      <w:ins w:id="312" w:author="Safdar Muhammad Farhan (DOKT) [2]" w:date="2022-12-06T11:01:00Z">
        <w:r w:rsidR="003730B0">
          <w:t>10</w:t>
        </w:r>
      </w:ins>
      <w:r w:rsidR="00A36F89" w:rsidRPr="00590AAC">
        <w:t xml:space="preserve">], gave us </w:t>
      </w:r>
      <w:r w:rsidR="00513977">
        <w:t>the</w:t>
      </w:r>
      <w:r w:rsidR="00A36F89" w:rsidRPr="00590AAC">
        <w:t xml:space="preserve"> motivation to apply the </w:t>
      </w:r>
      <w:del w:id="313" w:author="Safdar Muhammad Farhan (DOKT)" w:date="2022-12-05T10:26:00Z">
        <w:r w:rsidR="001F1A8E" w:rsidRPr="00590AAC" w:rsidDel="003750F7">
          <w:delText>W</w:delText>
        </w:r>
        <w:r w:rsidRPr="00590AAC" w:rsidDel="003750F7">
          <w:delText>avelet transformation</w:delText>
        </w:r>
      </w:del>
      <w:ins w:id="314" w:author="Safdar Muhammad Farhan (DOKT)" w:date="2022-12-05T10:26:00Z">
        <w:r w:rsidR="003750F7">
          <w:t>WT</w:t>
        </w:r>
      </w:ins>
      <w:r w:rsidR="001F1A8E" w:rsidRPr="00590AAC">
        <w:t xml:space="preserve"> </w:t>
      </w:r>
      <w:r w:rsidR="00A36F89" w:rsidRPr="00590AAC">
        <w:t xml:space="preserve">for our purposed work </w:t>
      </w:r>
      <w:r w:rsidRPr="00590AAC">
        <w:t>to remove the noise from the signals as shown in Algorithm 1</w:t>
      </w:r>
      <w:r w:rsidR="00A36F89" w:rsidRPr="00590AAC">
        <w:t xml:space="preserve"> when it </w:t>
      </w:r>
      <w:r w:rsidR="0082320F" w:rsidRPr="00590AAC">
        <w:t>retains</w:t>
      </w:r>
      <w:r w:rsidR="00A36F89" w:rsidRPr="00590AAC">
        <w:t xml:space="preserve"> important diagnostic data</w:t>
      </w:r>
      <w:r w:rsidR="0082320F" w:rsidRPr="00590AAC">
        <w:t xml:space="preserve"> [</w:t>
      </w:r>
      <w:del w:id="315" w:author="Safdar Muhammad Farhan (DOKT) [2]" w:date="2022-12-05T15:54:00Z">
        <w:r w:rsidR="0082320F" w:rsidRPr="00590AAC" w:rsidDel="00AD101C">
          <w:delText>54</w:delText>
        </w:r>
      </w:del>
      <w:ins w:id="316" w:author="Safdar Muhammad Farhan (DOKT) [2]" w:date="2022-12-05T15:54:00Z">
        <w:r w:rsidR="00AD101C" w:rsidRPr="00590AAC">
          <w:t>5</w:t>
        </w:r>
        <w:r w:rsidR="00AD101C">
          <w:t>1</w:t>
        </w:r>
      </w:ins>
      <w:r w:rsidR="0082320F" w:rsidRPr="00590AAC">
        <w:t>]</w:t>
      </w:r>
      <w:r w:rsidR="00A36F89" w:rsidRPr="00590AAC">
        <w:t>.</w:t>
      </w:r>
    </w:p>
    <w:tbl>
      <w:tblPr>
        <w:tblStyle w:val="TableGrid"/>
        <w:tblW w:w="7857" w:type="dxa"/>
        <w:tblInd w:w="2610" w:type="dxa"/>
        <w:tblBorders>
          <w:top w:val="single" w:sz="8" w:space="0" w:color="auto"/>
          <w:left w:val="none" w:sz="0" w:space="0" w:color="auto"/>
          <w:bottom w:val="single" w:sz="8" w:space="0" w:color="auto"/>
          <w:right w:val="none" w:sz="0" w:space="0" w:color="auto"/>
        </w:tblBorders>
        <w:tblLayout w:type="fixed"/>
        <w:tblCellMar>
          <w:left w:w="0" w:type="dxa"/>
          <w:right w:w="0" w:type="dxa"/>
        </w:tblCellMar>
        <w:tblLook w:val="04A0" w:firstRow="1" w:lastRow="0" w:firstColumn="1" w:lastColumn="0" w:noHBand="0" w:noVBand="1"/>
      </w:tblPr>
      <w:tblGrid>
        <w:gridCol w:w="7857"/>
      </w:tblGrid>
      <w:tr w:rsidR="008D513C" w:rsidRPr="000163BB" w14:paraId="60216C75" w14:textId="77777777" w:rsidTr="000163BB">
        <w:tc>
          <w:tcPr>
            <w:tcW w:w="4658" w:type="dxa"/>
            <w:shd w:val="clear" w:color="auto" w:fill="auto"/>
            <w:vAlign w:val="center"/>
          </w:tcPr>
          <w:p w14:paraId="2029013E" w14:textId="77777777" w:rsidR="008D513C" w:rsidRPr="00E13487" w:rsidRDefault="008D513C" w:rsidP="000163BB">
            <w:pPr>
              <w:autoSpaceDE w:val="0"/>
              <w:autoSpaceDN w:val="0"/>
              <w:adjustRightInd w:val="0"/>
              <w:snapToGrid w:val="0"/>
              <w:spacing w:line="240" w:lineRule="auto"/>
              <w:jc w:val="left"/>
              <w:rPr>
                <w:noProof w:val="0"/>
              </w:rPr>
            </w:pPr>
            <w:r w:rsidRPr="00E13487">
              <w:rPr>
                <w:b/>
                <w:bCs/>
                <w:noProof w:val="0"/>
              </w:rPr>
              <w:t>Algorithm 1:</w:t>
            </w:r>
            <w:r w:rsidRPr="00E13487">
              <w:rPr>
                <w:noProof w:val="0"/>
              </w:rPr>
              <w:t xml:space="preserve"> </w:t>
            </w:r>
            <w:r w:rsidRPr="00E13487">
              <w:rPr>
                <w:rFonts w:eastAsia="Times New Roman"/>
                <w:noProof w:val="0"/>
                <w:snapToGrid w:val="0"/>
                <w:lang w:eastAsia="de-DE" w:bidi="en-US"/>
              </w:rPr>
              <w:t>Denoising</w:t>
            </w:r>
          </w:p>
        </w:tc>
      </w:tr>
      <w:tr w:rsidR="008D513C" w:rsidRPr="000163BB" w14:paraId="664A962C" w14:textId="77777777" w:rsidTr="000163BB">
        <w:tc>
          <w:tcPr>
            <w:tcW w:w="4658" w:type="dxa"/>
            <w:shd w:val="clear" w:color="auto" w:fill="auto"/>
            <w:vAlign w:val="center"/>
          </w:tcPr>
          <w:p w14:paraId="334A6066" w14:textId="24733262" w:rsidR="008D513C" w:rsidRPr="000163BB" w:rsidRDefault="000163BB" w:rsidP="000163BB">
            <w:pPr>
              <w:autoSpaceDE w:val="0"/>
              <w:autoSpaceDN w:val="0"/>
              <w:adjustRightInd w:val="0"/>
              <w:snapToGrid w:val="0"/>
              <w:jc w:val="left"/>
              <w:rPr>
                <w:rFonts w:eastAsiaTheme="minorEastAsia"/>
                <w:noProof w:val="0"/>
                <w:color w:val="000000" w:themeColor="text1"/>
              </w:rPr>
            </w:pPr>
            <w:r>
              <w:rPr>
                <w:noProof w:val="0"/>
                <w:color w:val="000000" w:themeColor="text1"/>
              </w:rPr>
              <w:t xml:space="preserve">Step </w:t>
            </w:r>
            <w:r w:rsidR="008D513C" w:rsidRPr="000163BB">
              <w:rPr>
                <w:noProof w:val="0"/>
                <w:color w:val="000000" w:themeColor="text1"/>
              </w:rPr>
              <w:t xml:space="preserve">1: </w:t>
            </w:r>
            <m:oMath>
              <m:sSub>
                <m:sSubPr>
                  <m:ctrlPr>
                    <w:rPr>
                      <w:rFonts w:ascii="Cambria Math" w:hAnsi="Cambria Math"/>
                      <w:i/>
                      <w:noProof w:val="0"/>
                      <w:color w:val="000000" w:themeColor="text1"/>
                    </w:rPr>
                  </m:ctrlPr>
                </m:sSubPr>
                <m:e>
                  <m:r>
                    <w:rPr>
                      <w:rFonts w:ascii="Cambria Math" w:hAnsi="Cambria Math"/>
                      <w:noProof w:val="0"/>
                      <w:color w:val="000000" w:themeColor="text1"/>
                    </w:rPr>
                    <m:t>L</m:t>
                  </m:r>
                </m:e>
                <m:sub>
                  <m:r>
                    <w:rPr>
                      <w:rFonts w:ascii="Cambria Math" w:hAnsi="Cambria Math"/>
                      <w:noProof w:val="0"/>
                      <w:color w:val="000000" w:themeColor="text1"/>
                    </w:rPr>
                    <m:t>coeff</m:t>
                  </m:r>
                </m:sub>
              </m:sSub>
              <m:r>
                <w:rPr>
                  <w:rFonts w:ascii="Cambria Math" w:hAnsi="Cambria Math"/>
                  <w:noProof w:val="0"/>
                  <w:color w:val="000000" w:themeColor="text1"/>
                </w:rPr>
                <m:t>=dwt(data,wavelet,mode)</m:t>
              </m:r>
            </m:oMath>
          </w:p>
          <w:p w14:paraId="476101FF" w14:textId="7D252907" w:rsidR="008D513C" w:rsidRPr="000163BB" w:rsidRDefault="000163BB" w:rsidP="000163BB">
            <w:pPr>
              <w:autoSpaceDE w:val="0"/>
              <w:autoSpaceDN w:val="0"/>
              <w:adjustRightInd w:val="0"/>
              <w:snapToGrid w:val="0"/>
              <w:jc w:val="left"/>
              <w:rPr>
                <w:rFonts w:eastAsiaTheme="minorEastAsia"/>
                <w:noProof w:val="0"/>
                <w:color w:val="000000" w:themeColor="text1"/>
              </w:rPr>
            </w:pPr>
            <w:r>
              <w:rPr>
                <w:noProof w:val="0"/>
                <w:color w:val="000000" w:themeColor="text1"/>
              </w:rPr>
              <w:t xml:space="preserve">Step </w:t>
            </w:r>
            <w:r w:rsidR="008D513C" w:rsidRPr="000163BB">
              <w:rPr>
                <w:rFonts w:eastAsiaTheme="minorEastAsia"/>
                <w:noProof w:val="0"/>
                <w:color w:val="000000" w:themeColor="text1"/>
              </w:rPr>
              <w:t xml:space="preserve">2: </w:t>
            </w:r>
            <m:oMath>
              <m:sSub>
                <m:sSubPr>
                  <m:ctrlPr>
                    <w:rPr>
                      <w:rFonts w:ascii="Cambria Math" w:eastAsiaTheme="minorEastAsia" w:hAnsi="Cambria Math"/>
                      <w:i/>
                      <w:noProof w:val="0"/>
                      <w:color w:val="000000" w:themeColor="text1"/>
                    </w:rPr>
                  </m:ctrlPr>
                </m:sSubPr>
                <m:e>
                  <m:r>
                    <w:rPr>
                      <w:rFonts w:ascii="Cambria Math" w:eastAsiaTheme="minorEastAsia" w:hAnsi="Cambria Math"/>
                      <w:noProof w:val="0"/>
                      <w:color w:val="000000" w:themeColor="text1"/>
                    </w:rPr>
                    <m:t>V</m:t>
                  </m:r>
                </m:e>
                <m:sub>
                  <m:r>
                    <w:rPr>
                      <w:rFonts w:ascii="Cambria Math" w:eastAsiaTheme="minorEastAsia" w:hAnsi="Cambria Math"/>
                      <w:noProof w:val="0"/>
                      <w:color w:val="000000" w:themeColor="text1"/>
                    </w:rPr>
                    <m:t>sigma</m:t>
                  </m:r>
                </m:sub>
              </m:sSub>
              <m:r>
                <w:rPr>
                  <w:rFonts w:ascii="Cambria Math" w:eastAsiaTheme="minorEastAsia" w:hAnsi="Cambria Math"/>
                  <w:noProof w:val="0"/>
                  <w:color w:val="000000" w:themeColor="text1"/>
                </w:rPr>
                <m:t xml:space="preserve">= </m:t>
              </m:r>
              <m:d>
                <m:dPr>
                  <m:begChr m:val="["/>
                  <m:endChr m:val="]"/>
                  <m:ctrlPr>
                    <w:rPr>
                      <w:rFonts w:ascii="Cambria Math" w:eastAsiaTheme="minorEastAsia" w:hAnsi="Cambria Math"/>
                      <w:i/>
                      <w:noProof w:val="0"/>
                      <w:color w:val="000000" w:themeColor="text1"/>
                    </w:rPr>
                  </m:ctrlPr>
                </m:dPr>
                <m:e>
                  <m:d>
                    <m:dPr>
                      <m:ctrlPr>
                        <w:rPr>
                          <w:rFonts w:ascii="Cambria Math" w:eastAsiaTheme="minorEastAsia" w:hAnsi="Cambria Math"/>
                          <w:i/>
                          <w:noProof w:val="0"/>
                          <w:color w:val="000000" w:themeColor="text1"/>
                        </w:rPr>
                      </m:ctrlPr>
                    </m:dPr>
                    <m:e>
                      <m:f>
                        <m:fPr>
                          <m:type m:val="skw"/>
                          <m:ctrlPr>
                            <w:rPr>
                              <w:rFonts w:ascii="Cambria Math" w:eastAsiaTheme="minorEastAsia" w:hAnsi="Cambria Math"/>
                              <w:i/>
                              <w:noProof w:val="0"/>
                              <w:color w:val="000000" w:themeColor="text1"/>
                            </w:rPr>
                          </m:ctrlPr>
                        </m:fPr>
                        <m:num>
                          <m:r>
                            <w:rPr>
                              <w:rFonts w:ascii="Cambria Math" w:eastAsiaTheme="minorEastAsia" w:hAnsi="Cambria Math"/>
                              <w:noProof w:val="0"/>
                              <w:color w:val="000000" w:themeColor="text1"/>
                            </w:rPr>
                            <m:t>1</m:t>
                          </m:r>
                        </m:num>
                        <m:den>
                          <m:r>
                            <w:rPr>
                              <w:rFonts w:ascii="Cambria Math" w:eastAsiaTheme="minorEastAsia" w:hAnsi="Cambria Math"/>
                              <w:noProof w:val="0"/>
                              <w:color w:val="000000" w:themeColor="text1"/>
                            </w:rPr>
                            <m:t>0.6745</m:t>
                          </m:r>
                        </m:den>
                      </m:f>
                    </m:e>
                  </m:d>
                  <m:r>
                    <w:rPr>
                      <w:rFonts w:ascii="Cambria Math" w:eastAsiaTheme="minorEastAsia" w:hAnsi="Cambria Math"/>
                      <w:noProof w:val="0"/>
                      <w:color w:val="000000" w:themeColor="text1"/>
                    </w:rPr>
                    <m:t>×</m:t>
                  </m:r>
                  <m:sSub>
                    <m:sSubPr>
                      <m:ctrlPr>
                        <w:rPr>
                          <w:rFonts w:ascii="Cambria Math" w:eastAsiaTheme="minorEastAsia" w:hAnsi="Cambria Math"/>
                          <w:i/>
                          <w:noProof w:val="0"/>
                          <w:color w:val="000000" w:themeColor="text1"/>
                        </w:rPr>
                      </m:ctrlPr>
                    </m:sSubPr>
                    <m:e>
                      <m:r>
                        <w:rPr>
                          <w:rFonts w:ascii="Cambria Math" w:eastAsiaTheme="minorEastAsia" w:hAnsi="Cambria Math"/>
                          <w:noProof w:val="0"/>
                          <w:color w:val="000000" w:themeColor="text1"/>
                        </w:rPr>
                        <m:t>M</m:t>
                      </m:r>
                    </m:e>
                    <m:sub>
                      <m:r>
                        <w:rPr>
                          <w:rFonts w:ascii="Cambria Math" w:eastAsiaTheme="minorEastAsia" w:hAnsi="Cambria Math"/>
                          <w:noProof w:val="0"/>
                          <w:color w:val="000000" w:themeColor="text1"/>
                        </w:rPr>
                        <m:t>a. dev</m:t>
                      </m:r>
                    </m:sub>
                  </m:sSub>
                  <m:r>
                    <w:rPr>
                      <w:rFonts w:ascii="Cambria Math" w:eastAsiaTheme="minorEastAsia" w:hAnsi="Cambria Math"/>
                      <w:noProof w:val="0"/>
                      <w:color w:val="000000" w:themeColor="text1"/>
                    </w:rPr>
                    <m:t>(</m:t>
                  </m:r>
                  <m:sSub>
                    <m:sSubPr>
                      <m:ctrlPr>
                        <w:rPr>
                          <w:rFonts w:ascii="Cambria Math" w:eastAsiaTheme="minorEastAsia" w:hAnsi="Cambria Math"/>
                          <w:i/>
                          <w:noProof w:val="0"/>
                          <w:color w:val="000000" w:themeColor="text1"/>
                        </w:rPr>
                      </m:ctrlPr>
                    </m:sSubPr>
                    <m:e>
                      <m:r>
                        <w:rPr>
                          <w:rFonts w:ascii="Cambria Math" w:eastAsiaTheme="minorEastAsia" w:hAnsi="Cambria Math"/>
                          <w:noProof w:val="0"/>
                          <w:color w:val="000000" w:themeColor="text1"/>
                        </w:rPr>
                        <m:t>L</m:t>
                      </m:r>
                    </m:e>
                    <m:sub>
                      <m:r>
                        <w:rPr>
                          <w:rFonts w:ascii="Cambria Math" w:eastAsiaTheme="minorEastAsia" w:hAnsi="Cambria Math"/>
                          <w:noProof w:val="0"/>
                          <w:color w:val="000000" w:themeColor="text1"/>
                        </w:rPr>
                        <m:t>coeff</m:t>
                      </m:r>
                    </m:sub>
                  </m:sSub>
                  <m:r>
                    <w:rPr>
                      <w:rFonts w:ascii="Cambria Math" w:eastAsiaTheme="minorEastAsia" w:hAnsi="Cambria Math"/>
                      <w:noProof w:val="0"/>
                      <w:color w:val="000000" w:themeColor="text1"/>
                    </w:rPr>
                    <m:t>)</m:t>
                  </m:r>
                </m:e>
              </m:d>
            </m:oMath>
          </w:p>
          <w:p w14:paraId="6F965E6A" w14:textId="15A3FAE4" w:rsidR="008D513C" w:rsidRPr="000163BB" w:rsidRDefault="000163BB" w:rsidP="000163BB">
            <w:pPr>
              <w:autoSpaceDE w:val="0"/>
              <w:autoSpaceDN w:val="0"/>
              <w:adjustRightInd w:val="0"/>
              <w:snapToGrid w:val="0"/>
              <w:jc w:val="left"/>
              <w:rPr>
                <w:rFonts w:eastAsiaTheme="minorEastAsia"/>
                <w:noProof w:val="0"/>
                <w:color w:val="000000" w:themeColor="text1"/>
              </w:rPr>
            </w:pPr>
            <w:r>
              <w:rPr>
                <w:noProof w:val="0"/>
                <w:color w:val="000000" w:themeColor="text1"/>
              </w:rPr>
              <w:t xml:space="preserve">Step </w:t>
            </w:r>
            <w:r w:rsidR="008D513C" w:rsidRPr="000163BB">
              <w:rPr>
                <w:noProof w:val="0"/>
                <w:color w:val="000000" w:themeColor="text1"/>
              </w:rPr>
              <w:t xml:space="preserve">3: </w:t>
            </w:r>
            <m:oMath>
              <m:sSub>
                <m:sSubPr>
                  <m:ctrlPr>
                    <w:rPr>
                      <w:rFonts w:ascii="Cambria Math" w:eastAsiaTheme="minorEastAsia" w:hAnsi="Cambria Math"/>
                      <w:i/>
                      <w:noProof w:val="0"/>
                      <w:color w:val="000000" w:themeColor="text1"/>
                    </w:rPr>
                  </m:ctrlPr>
                </m:sSubPr>
                <m:e>
                  <m:r>
                    <w:rPr>
                      <w:rFonts w:ascii="Cambria Math" w:eastAsiaTheme="minorEastAsia" w:hAnsi="Cambria Math"/>
                      <w:noProof w:val="0"/>
                      <w:color w:val="000000" w:themeColor="text1"/>
                    </w:rPr>
                    <m:t>V</m:t>
                  </m:r>
                </m:e>
                <m:sub>
                  <m:r>
                    <w:rPr>
                      <w:rFonts w:ascii="Cambria Math" w:eastAsiaTheme="minorEastAsia" w:hAnsi="Cambria Math"/>
                      <w:noProof w:val="0"/>
                      <w:color w:val="000000" w:themeColor="text1"/>
                    </w:rPr>
                    <m:t>thresh</m:t>
                  </m:r>
                </m:sub>
              </m:sSub>
              <m:r>
                <w:rPr>
                  <w:rFonts w:ascii="Cambria Math" w:eastAsiaTheme="minorEastAsia" w:hAnsi="Cambria Math"/>
                  <w:noProof w:val="0"/>
                  <w:color w:val="000000" w:themeColor="text1"/>
                </w:rPr>
                <m:t xml:space="preserve">= </m:t>
              </m:r>
              <m:sSub>
                <m:sSubPr>
                  <m:ctrlPr>
                    <w:rPr>
                      <w:rFonts w:ascii="Cambria Math" w:eastAsiaTheme="minorEastAsia" w:hAnsi="Cambria Math"/>
                      <w:i/>
                      <w:noProof w:val="0"/>
                      <w:color w:val="000000" w:themeColor="text1"/>
                    </w:rPr>
                  </m:ctrlPr>
                </m:sSubPr>
                <m:e>
                  <m:r>
                    <w:rPr>
                      <w:rFonts w:ascii="Cambria Math" w:eastAsiaTheme="minorEastAsia" w:hAnsi="Cambria Math"/>
                      <w:noProof w:val="0"/>
                      <w:color w:val="000000" w:themeColor="text1"/>
                    </w:rPr>
                    <m:t>V</m:t>
                  </m:r>
                </m:e>
                <m:sub>
                  <m:r>
                    <w:rPr>
                      <w:rFonts w:ascii="Cambria Math" w:eastAsiaTheme="minorEastAsia" w:hAnsi="Cambria Math"/>
                      <w:noProof w:val="0"/>
                      <w:color w:val="000000" w:themeColor="text1"/>
                    </w:rPr>
                    <m:t>sigma</m:t>
                  </m:r>
                </m:sub>
              </m:sSub>
              <m:r>
                <w:rPr>
                  <w:rFonts w:ascii="Cambria Math" w:eastAsiaTheme="minorEastAsia" w:hAnsi="Cambria Math"/>
                  <w:noProof w:val="0"/>
                  <w:color w:val="000000" w:themeColor="text1"/>
                </w:rPr>
                <m:t xml:space="preserve"> ×</m:t>
              </m:r>
              <m:rad>
                <m:radPr>
                  <m:degHide m:val="1"/>
                  <m:ctrlPr>
                    <w:rPr>
                      <w:rFonts w:ascii="Cambria Math" w:eastAsiaTheme="minorEastAsia" w:hAnsi="Cambria Math"/>
                      <w:i/>
                      <w:noProof w:val="0"/>
                      <w:color w:val="000000" w:themeColor="text1"/>
                    </w:rPr>
                  </m:ctrlPr>
                </m:radPr>
                <m:deg/>
                <m:e>
                  <m:r>
                    <w:rPr>
                      <w:rFonts w:ascii="Cambria Math" w:eastAsiaTheme="minorEastAsia" w:hAnsi="Cambria Math"/>
                      <w:noProof w:val="0"/>
                      <w:color w:val="000000" w:themeColor="text1"/>
                    </w:rPr>
                    <m:t>(2×log (len</m:t>
                  </m:r>
                  <m:d>
                    <m:dPr>
                      <m:ctrlPr>
                        <w:rPr>
                          <w:rFonts w:ascii="Cambria Math" w:eastAsiaTheme="minorEastAsia" w:hAnsi="Cambria Math"/>
                          <w:i/>
                          <w:noProof w:val="0"/>
                          <w:color w:val="000000" w:themeColor="text1"/>
                        </w:rPr>
                      </m:ctrlPr>
                    </m:dPr>
                    <m:e>
                      <m:r>
                        <w:rPr>
                          <w:rFonts w:ascii="Cambria Math" w:eastAsiaTheme="minorEastAsia" w:hAnsi="Cambria Math"/>
                          <w:noProof w:val="0"/>
                          <w:color w:val="000000" w:themeColor="text1"/>
                        </w:rPr>
                        <m:t>data</m:t>
                      </m:r>
                    </m:e>
                  </m:d>
                  <m:r>
                    <w:rPr>
                      <w:rFonts w:ascii="Cambria Math" w:eastAsiaTheme="minorEastAsia" w:hAnsi="Cambria Math"/>
                      <w:noProof w:val="0"/>
                      <w:color w:val="000000" w:themeColor="text1"/>
                    </w:rPr>
                    <m:t>)</m:t>
                  </m:r>
                </m:e>
              </m:rad>
            </m:oMath>
          </w:p>
          <w:p w14:paraId="677F6D01" w14:textId="4EDCAE5B" w:rsidR="000163BB" w:rsidRDefault="000163BB" w:rsidP="000163BB">
            <w:pPr>
              <w:autoSpaceDE w:val="0"/>
              <w:autoSpaceDN w:val="0"/>
              <w:adjustRightInd w:val="0"/>
              <w:snapToGrid w:val="0"/>
              <w:jc w:val="left"/>
              <w:rPr>
                <w:rFonts w:eastAsiaTheme="minorEastAsia"/>
                <w:noProof w:val="0"/>
                <w:color w:val="000000" w:themeColor="text1"/>
              </w:rPr>
            </w:pPr>
            <w:r>
              <w:rPr>
                <w:noProof w:val="0"/>
                <w:color w:val="000000" w:themeColor="text1"/>
              </w:rPr>
              <w:t xml:space="preserve">Step </w:t>
            </w:r>
            <w:r w:rsidR="008D513C" w:rsidRPr="000163BB">
              <w:rPr>
                <w:rFonts w:eastAsiaTheme="minorEastAsia"/>
                <w:noProof w:val="0"/>
                <w:color w:val="000000" w:themeColor="text1"/>
              </w:rPr>
              <w:t xml:space="preserve">4: </w:t>
            </w:r>
            <m:oMath>
              <m:sSub>
                <m:sSubPr>
                  <m:ctrlPr>
                    <w:rPr>
                      <w:rFonts w:ascii="Cambria Math" w:hAnsi="Cambria Math"/>
                      <w:i/>
                      <w:noProof w:val="0"/>
                      <w:color w:val="000000" w:themeColor="text1"/>
                    </w:rPr>
                  </m:ctrlPr>
                </m:sSubPr>
                <m:e>
                  <m:r>
                    <w:rPr>
                      <w:rFonts w:ascii="Cambria Math" w:hAnsi="Cambria Math"/>
                      <w:noProof w:val="0"/>
                      <w:color w:val="000000" w:themeColor="text1"/>
                    </w:rPr>
                    <m:t>F</m:t>
                  </m:r>
                </m:e>
                <m:sub>
                  <m:r>
                    <w:rPr>
                      <w:rFonts w:ascii="Cambria Math" w:hAnsi="Cambria Math"/>
                      <w:noProof w:val="0"/>
                      <w:color w:val="000000" w:themeColor="text1"/>
                    </w:rPr>
                    <m:t>coeff</m:t>
                  </m:r>
                </m:sub>
              </m:sSub>
            </m:oMath>
            <w:r w:rsidR="008D513C" w:rsidRPr="000163BB">
              <w:rPr>
                <w:rFonts w:eastAsiaTheme="minorEastAsia"/>
                <w:noProof w:val="0"/>
                <w:color w:val="000000" w:themeColor="text1"/>
              </w:rPr>
              <w:t xml:space="preserve"> = </w:t>
            </w:r>
            <m:oMath>
              <m:r>
                <w:rPr>
                  <w:rFonts w:ascii="Cambria Math" w:eastAsiaTheme="minorEastAsia" w:hAnsi="Cambria Math"/>
                  <w:noProof w:val="0"/>
                  <w:color w:val="000000" w:themeColor="text1"/>
                </w:rPr>
                <m:t xml:space="preserve">∀ </m:t>
              </m:r>
              <m:sSub>
                <m:sSubPr>
                  <m:ctrlPr>
                    <w:rPr>
                      <w:rFonts w:ascii="Cambria Math" w:eastAsiaTheme="minorEastAsia" w:hAnsi="Cambria Math"/>
                      <w:i/>
                      <w:noProof w:val="0"/>
                      <w:color w:val="000000" w:themeColor="text1"/>
                    </w:rPr>
                  </m:ctrlPr>
                </m:sSubPr>
                <m:e>
                  <m:r>
                    <w:rPr>
                      <w:rFonts w:ascii="Cambria Math" w:eastAsiaTheme="minorEastAsia" w:hAnsi="Cambria Math"/>
                      <w:noProof w:val="0"/>
                      <w:color w:val="000000" w:themeColor="text1"/>
                    </w:rPr>
                    <m:t>x</m:t>
                  </m:r>
                </m:e>
                <m:sub>
                  <m:r>
                    <w:rPr>
                      <w:rFonts w:ascii="Cambria Math" w:eastAsiaTheme="minorEastAsia" w:hAnsi="Cambria Math"/>
                      <w:noProof w:val="0"/>
                      <w:color w:val="000000" w:themeColor="text1"/>
                    </w:rPr>
                    <m:t>i</m:t>
                  </m:r>
                </m:sub>
              </m:sSub>
              <m:r>
                <w:rPr>
                  <w:rFonts w:ascii="Cambria Math" w:hAnsi="Cambria Math"/>
                  <w:noProof w:val="0"/>
                  <w:color w:val="000000" w:themeColor="text1"/>
                </w:rPr>
                <m:t>∈</m:t>
              </m:r>
              <m:sSub>
                <m:sSubPr>
                  <m:ctrlPr>
                    <w:rPr>
                      <w:rFonts w:ascii="Cambria Math" w:hAnsi="Cambria Math"/>
                      <w:i/>
                      <w:noProof w:val="0"/>
                      <w:color w:val="000000" w:themeColor="text1"/>
                    </w:rPr>
                  </m:ctrlPr>
                </m:sSubPr>
                <m:e>
                  <m:r>
                    <w:rPr>
                      <w:rFonts w:ascii="Cambria Math" w:hAnsi="Cambria Math"/>
                      <w:noProof w:val="0"/>
                      <w:color w:val="000000" w:themeColor="text1"/>
                    </w:rPr>
                    <m:t>L</m:t>
                  </m:r>
                </m:e>
                <m:sub>
                  <m:r>
                    <w:rPr>
                      <w:rFonts w:ascii="Cambria Math" w:hAnsi="Cambria Math"/>
                      <w:noProof w:val="0"/>
                      <w:color w:val="000000" w:themeColor="text1"/>
                    </w:rPr>
                    <m:t>coeff</m:t>
                  </m:r>
                </m:sub>
              </m:sSub>
              <m:r>
                <w:rPr>
                  <w:rFonts w:ascii="Cambria Math" w:hAnsi="Cambria Math"/>
                  <w:noProof w:val="0"/>
                  <w:color w:val="000000" w:themeColor="text1"/>
                </w:rPr>
                <m:t xml:space="preserve">, </m:t>
              </m:r>
              <m:d>
                <m:dPr>
                  <m:begChr m:val="{"/>
                  <m:endChr m:val="}"/>
                  <m:ctrlPr>
                    <w:rPr>
                      <w:rFonts w:ascii="Cambria Math" w:hAnsi="Cambria Math"/>
                      <w:i/>
                      <w:noProof w:val="0"/>
                      <w:color w:val="000000" w:themeColor="text1"/>
                    </w:rPr>
                  </m:ctrlPr>
                </m:dPr>
                <m:e>
                  <m:r>
                    <w:rPr>
                      <w:rFonts w:ascii="Cambria Math" w:hAnsi="Cambria Math"/>
                      <w:noProof w:val="0"/>
                      <w:color w:val="000000" w:themeColor="text1"/>
                    </w:rPr>
                    <m:t xml:space="preserve"> i=0, 1,2…n </m:t>
                  </m:r>
                </m:e>
              </m:d>
            </m:oMath>
          </w:p>
          <w:p w14:paraId="76B0ECFC" w14:textId="3D37C615" w:rsidR="008D513C" w:rsidRPr="000163BB" w:rsidRDefault="008D513C" w:rsidP="000163BB">
            <w:pPr>
              <w:autoSpaceDE w:val="0"/>
              <w:autoSpaceDN w:val="0"/>
              <w:adjustRightInd w:val="0"/>
              <w:snapToGrid w:val="0"/>
              <w:jc w:val="left"/>
              <w:rPr>
                <w:rFonts w:eastAsiaTheme="minorEastAsia"/>
                <w:noProof w:val="0"/>
                <w:color w:val="000000" w:themeColor="text1"/>
              </w:rPr>
            </w:pPr>
            <w:r w:rsidRPr="000163BB">
              <w:rPr>
                <w:rFonts w:eastAsiaTheme="minorEastAsia"/>
                <w:noProof w:val="0"/>
                <w:color w:val="000000" w:themeColor="text1"/>
              </w:rPr>
              <w:t xml:space="preserve">    </w:t>
            </w:r>
            <w:r w:rsidR="000163BB">
              <w:rPr>
                <w:rFonts w:eastAsiaTheme="minorEastAsia"/>
                <w:noProof w:val="0"/>
                <w:color w:val="000000" w:themeColor="text1"/>
              </w:rPr>
              <w:t xml:space="preserve">    </w:t>
            </w:r>
            <w:r w:rsidRPr="000163BB">
              <w:rPr>
                <w:rFonts w:eastAsiaTheme="minorEastAsia"/>
                <w:noProof w:val="0"/>
                <w:color w:val="000000" w:themeColor="text1"/>
              </w:rPr>
              <w:t xml:space="preserve">       </w:t>
            </w:r>
            <m:oMath>
              <m:r>
                <w:rPr>
                  <w:rFonts w:ascii="Cambria Math" w:hAnsi="Cambria Math"/>
                  <w:noProof w:val="0"/>
                  <w:color w:val="000000" w:themeColor="text1"/>
                </w:rPr>
                <m:t>thresh(</m:t>
              </m:r>
              <m:sSub>
                <m:sSubPr>
                  <m:ctrlPr>
                    <w:rPr>
                      <w:rFonts w:ascii="Cambria Math" w:eastAsiaTheme="minorEastAsia" w:hAnsi="Cambria Math"/>
                      <w:i/>
                      <w:noProof w:val="0"/>
                      <w:color w:val="000000" w:themeColor="text1"/>
                    </w:rPr>
                  </m:ctrlPr>
                </m:sSubPr>
                <m:e>
                  <m:r>
                    <w:rPr>
                      <w:rFonts w:ascii="Cambria Math" w:eastAsiaTheme="minorEastAsia" w:hAnsi="Cambria Math"/>
                      <w:noProof w:val="0"/>
                      <w:color w:val="000000" w:themeColor="text1"/>
                    </w:rPr>
                    <m:t>x</m:t>
                  </m:r>
                </m:e>
                <m:sub>
                  <m:r>
                    <w:rPr>
                      <w:rFonts w:ascii="Cambria Math" w:eastAsiaTheme="minorEastAsia" w:hAnsi="Cambria Math"/>
                      <w:noProof w:val="0"/>
                      <w:color w:val="000000" w:themeColor="text1"/>
                    </w:rPr>
                    <m:t>i</m:t>
                  </m:r>
                </m:sub>
              </m:sSub>
              <m:r>
                <w:rPr>
                  <w:rFonts w:ascii="Cambria Math" w:hAnsi="Cambria Math"/>
                  <w:noProof w:val="0"/>
                  <w:color w:val="000000" w:themeColor="text1"/>
                </w:rPr>
                <m:t>,</m:t>
              </m:r>
              <m:sSub>
                <m:sSubPr>
                  <m:ctrlPr>
                    <w:rPr>
                      <w:rFonts w:ascii="Cambria Math" w:hAnsi="Cambria Math"/>
                      <w:i/>
                      <w:noProof w:val="0"/>
                      <w:color w:val="000000" w:themeColor="text1"/>
                    </w:rPr>
                  </m:ctrlPr>
                </m:sSubPr>
                <m:e>
                  <m:r>
                    <w:rPr>
                      <w:rFonts w:ascii="Cambria Math" w:hAnsi="Cambria Math"/>
                      <w:noProof w:val="0"/>
                      <w:color w:val="000000" w:themeColor="text1"/>
                    </w:rPr>
                    <m:t>V</m:t>
                  </m:r>
                </m:e>
                <m:sub>
                  <m:r>
                    <w:rPr>
                      <w:rFonts w:ascii="Cambria Math" w:hAnsi="Cambria Math"/>
                      <w:noProof w:val="0"/>
                      <w:color w:val="000000" w:themeColor="text1"/>
                    </w:rPr>
                    <m:t>thresh</m:t>
                  </m:r>
                </m:sub>
              </m:sSub>
              <m:r>
                <w:rPr>
                  <w:rFonts w:ascii="Cambria Math" w:hAnsi="Cambria Math"/>
                  <w:noProof w:val="0"/>
                  <w:color w:val="000000" w:themeColor="text1"/>
                </w:rPr>
                <m:t>,mode)</m:t>
              </m:r>
            </m:oMath>
          </w:p>
          <w:p w14:paraId="7C806FB6" w14:textId="0319B560" w:rsidR="008D513C" w:rsidRPr="000163BB" w:rsidRDefault="000163BB" w:rsidP="000163BB">
            <w:pPr>
              <w:autoSpaceDE w:val="0"/>
              <w:autoSpaceDN w:val="0"/>
              <w:adjustRightInd w:val="0"/>
              <w:snapToGrid w:val="0"/>
              <w:jc w:val="left"/>
              <w:rPr>
                <w:noProof w:val="0"/>
                <w:color w:val="000000" w:themeColor="text1"/>
              </w:rPr>
            </w:pPr>
            <w:r>
              <w:rPr>
                <w:noProof w:val="0"/>
                <w:color w:val="000000" w:themeColor="text1"/>
              </w:rPr>
              <w:lastRenderedPageBreak/>
              <w:t xml:space="preserve">Step </w:t>
            </w:r>
            <w:r w:rsidR="008D513C" w:rsidRPr="000163BB">
              <w:rPr>
                <w:rFonts w:eastAsiaTheme="minorEastAsia"/>
                <w:noProof w:val="0"/>
                <w:color w:val="000000" w:themeColor="text1"/>
              </w:rPr>
              <w:t xml:space="preserve">5: </w:t>
            </w:r>
            <m:oMath>
              <m:sSub>
                <m:sSubPr>
                  <m:ctrlPr>
                    <w:rPr>
                      <w:rFonts w:ascii="Cambria Math" w:hAnsi="Cambria Math"/>
                      <w:i/>
                      <w:noProof w:val="0"/>
                      <w:color w:val="000000" w:themeColor="text1"/>
                    </w:rPr>
                  </m:ctrlPr>
                </m:sSubPr>
                <m:e>
                  <m:r>
                    <w:rPr>
                      <w:rFonts w:ascii="Cambria Math" w:hAnsi="Cambria Math"/>
                      <w:noProof w:val="0"/>
                      <w:color w:val="000000" w:themeColor="text1"/>
                    </w:rPr>
                    <m:t>R</m:t>
                  </m:r>
                </m:e>
                <m:sub>
                  <m:r>
                    <w:rPr>
                      <w:rFonts w:ascii="Cambria Math" w:hAnsi="Cambria Math"/>
                      <w:noProof w:val="0"/>
                      <w:color w:val="000000" w:themeColor="text1"/>
                    </w:rPr>
                    <m:t>sig</m:t>
                  </m:r>
                </m:sub>
              </m:sSub>
            </m:oMath>
            <w:r w:rsidR="008D513C" w:rsidRPr="000163BB">
              <w:rPr>
                <w:rFonts w:eastAsiaTheme="minorEastAsia"/>
                <w:noProof w:val="0"/>
                <w:color w:val="000000" w:themeColor="text1"/>
              </w:rPr>
              <w:t xml:space="preserve"> = </w:t>
            </w:r>
            <m:oMath>
              <m:r>
                <w:rPr>
                  <w:rFonts w:ascii="Cambria Math" w:eastAsiaTheme="minorEastAsia" w:hAnsi="Cambria Math"/>
                  <w:noProof w:val="0"/>
                  <w:color w:val="000000" w:themeColor="text1"/>
                </w:rPr>
                <m:t>Inverse_dwt (</m:t>
              </m:r>
              <m:sSub>
                <m:sSubPr>
                  <m:ctrlPr>
                    <w:rPr>
                      <w:rFonts w:ascii="Cambria Math" w:eastAsiaTheme="minorEastAsia" w:hAnsi="Cambria Math"/>
                      <w:i/>
                      <w:noProof w:val="0"/>
                      <w:color w:val="000000" w:themeColor="text1"/>
                    </w:rPr>
                  </m:ctrlPr>
                </m:sSubPr>
                <m:e>
                  <m:r>
                    <w:rPr>
                      <w:rFonts w:ascii="Cambria Math" w:eastAsiaTheme="minorEastAsia" w:hAnsi="Cambria Math"/>
                      <w:noProof w:val="0"/>
                      <w:color w:val="000000" w:themeColor="text1"/>
                    </w:rPr>
                    <m:t>F</m:t>
                  </m:r>
                </m:e>
                <m:sub>
                  <m:r>
                    <w:rPr>
                      <w:rFonts w:ascii="Cambria Math" w:eastAsiaTheme="minorEastAsia" w:hAnsi="Cambria Math"/>
                      <w:noProof w:val="0"/>
                      <w:color w:val="000000" w:themeColor="text1"/>
                    </w:rPr>
                    <m:t>coeff</m:t>
                  </m:r>
                </m:sub>
              </m:sSub>
              <m:r>
                <w:rPr>
                  <w:rFonts w:ascii="Cambria Math" w:eastAsiaTheme="minorEastAsia" w:hAnsi="Cambria Math"/>
                  <w:noProof w:val="0"/>
                  <w:color w:val="000000" w:themeColor="text1"/>
                </w:rPr>
                <m:t>,wavelet,mode)</m:t>
              </m:r>
            </m:oMath>
          </w:p>
        </w:tc>
      </w:tr>
    </w:tbl>
    <w:p w14:paraId="4F2F02BB" w14:textId="7B114C04" w:rsidR="007B2CDC" w:rsidRPr="00590AAC" w:rsidRDefault="00A14694" w:rsidP="000163BB">
      <w:pPr>
        <w:pStyle w:val="MDPI31text"/>
        <w:spacing w:before="240"/>
      </w:pPr>
      <w:r w:rsidRPr="00590AAC">
        <w:lastRenderedPageBreak/>
        <w:t xml:space="preserve">In </w:t>
      </w:r>
      <w:r w:rsidR="004624ED" w:rsidRPr="00590AAC">
        <w:t xml:space="preserve">Algorithm </w:t>
      </w:r>
      <w:r w:rsidRPr="00590AAC">
        <w:t>1, initially</w:t>
      </w:r>
      <w:r w:rsidR="001F1A8E" w:rsidRPr="00590AAC">
        <w:t>,</w:t>
      </w:r>
      <w:r w:rsidRPr="00590AAC">
        <w:t xml:space="preserve"> the list of coefficients</w:t>
      </w:r>
      <w:r w:rsidR="001F1A8E" w:rsidRPr="00590AAC">
        <w:t xml:space="preserve"> </w:t>
      </w:r>
      <w:r w:rsidR="00F24B12" w:rsidRPr="00590AAC">
        <w:t>was</w:t>
      </w:r>
      <w:r w:rsidR="001F1A8E" w:rsidRPr="00590AAC">
        <w:t xml:space="preserve"> calculated</w:t>
      </w:r>
      <w:r w:rsidRPr="00590AAC">
        <w:t xml:space="preserve"> (</w:t>
      </w:r>
      <m:oMath>
        <m:sSub>
          <m:sSubPr>
            <m:ctrlPr>
              <w:rPr>
                <w:rFonts w:ascii="Cambria Math" w:hAnsi="Cambria Math"/>
              </w:rPr>
            </m:ctrlPr>
          </m:sSubPr>
          <m:e>
            <m:r>
              <w:rPr>
                <w:rFonts w:ascii="Cambria Math" w:hAnsi="Cambria Math"/>
              </w:rPr>
              <m:t>L</m:t>
            </m:r>
          </m:e>
          <m:sub>
            <m:r>
              <w:rPr>
                <w:rFonts w:ascii="Cambria Math" w:hAnsi="Cambria Math"/>
              </w:rPr>
              <m:t>coeff</m:t>
            </m:r>
          </m:sub>
        </m:sSub>
      </m:oMath>
      <w:r w:rsidRPr="00590AAC">
        <w:t xml:space="preserve">) </w:t>
      </w:r>
      <w:bookmarkStart w:id="317" w:name="_Int_6QR2OVu8"/>
      <w:r w:rsidRPr="00590AAC">
        <w:t>using</w:t>
      </w:r>
      <w:bookmarkEnd w:id="317"/>
      <w:r w:rsidRPr="00590AAC">
        <w:t xml:space="preserve"> discrete wavelet transformation (dwt) from pyWT python library [</w:t>
      </w:r>
      <w:del w:id="318" w:author="Safdar Muhammad Farhan (DOKT) [2]" w:date="2022-12-05T15:55:00Z">
        <w:r w:rsidRPr="00590AAC" w:rsidDel="00AD101C">
          <w:delText>42</w:delText>
        </w:r>
      </w:del>
      <w:ins w:id="319" w:author="Safdar Muhammad Farhan (DOKT) [2]" w:date="2022-12-05T15:55:00Z">
        <w:r w:rsidR="00AD101C">
          <w:t>52</w:t>
        </w:r>
      </w:ins>
      <w:r w:rsidRPr="00590AAC">
        <w:t>]. The function dwt takes three parameters including signal data, wavelet as bior3.1 (</w:t>
      </w:r>
      <w:r w:rsidR="00B10124" w:rsidRPr="00590AAC">
        <w:t>as proposed work</w:t>
      </w:r>
      <w:r w:rsidRPr="00590AAC">
        <w:t xml:space="preserve"> results are better at this wavelet)</w:t>
      </w:r>
      <w:r w:rsidR="00513977">
        <w:t>,</w:t>
      </w:r>
      <w:r w:rsidRPr="00590AAC">
        <w:t xml:space="preserve"> and the mode as periodic. The results of </w:t>
      </w:r>
      <w:bookmarkStart w:id="320" w:name="_Int_YzvubLMk"/>
      <w:r w:rsidRPr="00590AAC">
        <w:t>dwt</w:t>
      </w:r>
      <w:bookmarkEnd w:id="320"/>
      <w:r w:rsidRPr="00590AAC">
        <w:t xml:space="preserve"> are stored in </w:t>
      </w:r>
      <m:oMath>
        <m:sSub>
          <m:sSubPr>
            <m:ctrlPr>
              <w:rPr>
                <w:rFonts w:ascii="Cambria Math" w:hAnsi="Cambria Math"/>
              </w:rPr>
            </m:ctrlPr>
          </m:sSubPr>
          <m:e>
            <m:r>
              <w:rPr>
                <w:rFonts w:ascii="Cambria Math" w:hAnsi="Cambria Math"/>
              </w:rPr>
              <m:t>L</m:t>
            </m:r>
          </m:e>
          <m:sub>
            <m:r>
              <w:rPr>
                <w:rFonts w:ascii="Cambria Math" w:hAnsi="Cambria Math"/>
              </w:rPr>
              <m:t>coeff</m:t>
            </m:r>
          </m:sub>
        </m:sSub>
      </m:oMath>
      <w:r w:rsidRPr="00590AAC">
        <w:t>. Now, the sigma value (</w:t>
      </w:r>
      <m:oMath>
        <m:sSub>
          <m:sSubPr>
            <m:ctrlPr>
              <w:rPr>
                <w:rFonts w:ascii="Cambria Math" w:hAnsi="Cambria Math"/>
              </w:rPr>
            </m:ctrlPr>
          </m:sSubPr>
          <m:e>
            <m:r>
              <w:rPr>
                <w:rFonts w:ascii="Cambria Math" w:hAnsi="Cambria Math"/>
              </w:rPr>
              <m:t>V</m:t>
            </m:r>
          </m:e>
          <m:sub>
            <m:r>
              <w:rPr>
                <w:rFonts w:ascii="Cambria Math" w:hAnsi="Cambria Math"/>
              </w:rPr>
              <m:t>sigma</m:t>
            </m:r>
          </m:sub>
        </m:sSub>
      </m:oMath>
      <w:r w:rsidRPr="00590AAC">
        <w:t xml:space="preserve">) </w:t>
      </w:r>
      <w:bookmarkStart w:id="321" w:name="_Int_kZA1HozM"/>
      <w:r w:rsidR="00FE39E8" w:rsidRPr="00590AAC">
        <w:t xml:space="preserve">was considered </w:t>
      </w:r>
      <w:r w:rsidRPr="00590AAC">
        <w:t>to</w:t>
      </w:r>
      <w:bookmarkEnd w:id="321"/>
      <w:r w:rsidRPr="00590AAC">
        <w:t xml:space="preserve"> find the threshold by measuring the mean absolute deviation (</w:t>
      </w:r>
      <m:oMath>
        <m:sSub>
          <m:sSubPr>
            <m:ctrlPr>
              <w:rPr>
                <w:rFonts w:ascii="Cambria Math" w:hAnsi="Cambria Math"/>
              </w:rPr>
            </m:ctrlPr>
          </m:sSubPr>
          <m:e>
            <m:r>
              <w:rPr>
                <w:rFonts w:ascii="Cambria Math" w:hAnsi="Cambria Math"/>
              </w:rPr>
              <m:t>M</m:t>
            </m:r>
          </m:e>
          <m:sub>
            <m:r>
              <w:rPr>
                <w:rFonts w:ascii="Cambria Math" w:hAnsi="Cambria Math"/>
              </w:rPr>
              <m:t>a</m:t>
            </m:r>
            <m:r>
              <m:rPr>
                <m:sty m:val="p"/>
              </m:rPr>
              <w:rPr>
                <w:rFonts w:ascii="Cambria Math" w:hAnsi="Cambria Math"/>
              </w:rPr>
              <m:t xml:space="preserve">. </m:t>
            </m:r>
            <m:r>
              <w:rPr>
                <w:rFonts w:ascii="Cambria Math" w:hAnsi="Cambria Math"/>
              </w:rPr>
              <m:t>dev</m:t>
            </m:r>
          </m:sub>
        </m:sSub>
      </m:oMath>
      <w:r w:rsidRPr="00590AAC">
        <w:t xml:space="preserve">) </w:t>
      </w:r>
      <w:bookmarkStart w:id="322" w:name="_Int_dgjQAeEa"/>
      <w:r w:rsidRPr="00590AAC">
        <w:t>of</w:t>
      </w:r>
      <w:bookmarkEnd w:id="322"/>
      <w:r w:rsidRPr="00590AAC">
        <w:t xml:space="preserve"> the </w:t>
      </w:r>
      <m:oMath>
        <m:sSub>
          <m:sSubPr>
            <m:ctrlPr>
              <w:rPr>
                <w:rFonts w:ascii="Cambria Math" w:hAnsi="Cambria Math"/>
              </w:rPr>
            </m:ctrlPr>
          </m:sSubPr>
          <m:e>
            <m:r>
              <w:rPr>
                <w:rFonts w:ascii="Cambria Math" w:hAnsi="Cambria Math"/>
              </w:rPr>
              <m:t>L</m:t>
            </m:r>
          </m:e>
          <m:sub>
            <m:r>
              <w:rPr>
                <w:rFonts w:ascii="Cambria Math" w:hAnsi="Cambria Math"/>
              </w:rPr>
              <m:t>coeff</m:t>
            </m:r>
          </m:sub>
        </m:sSub>
      </m:oMath>
      <w:r w:rsidRPr="00590AAC">
        <w:t xml:space="preserve">. </w:t>
      </w:r>
      <w:r w:rsidR="00FE39E8" w:rsidRPr="00590AAC">
        <w:t>T</w:t>
      </w:r>
      <w:r w:rsidRPr="00590AAC">
        <w:t xml:space="preserve">he constant value of 0.6745 </w:t>
      </w:r>
      <w:r w:rsidR="00FE39E8" w:rsidRPr="00590AAC">
        <w:t xml:space="preserve">set </w:t>
      </w:r>
      <w:r w:rsidRPr="00590AAC">
        <w:t>as given at [</w:t>
      </w:r>
      <w:del w:id="323" w:author="Safdar Muhammad Farhan (DOKT) [2]" w:date="2022-12-05T15:55:00Z">
        <w:r w:rsidRPr="00590AAC" w:rsidDel="00AD101C">
          <w:delText>43</w:delText>
        </w:r>
      </w:del>
      <w:ins w:id="324" w:author="Safdar Muhammad Farhan (DOKT) [2]" w:date="2022-12-05T15:55:00Z">
        <w:r w:rsidR="00AD101C">
          <w:t>53</w:t>
        </w:r>
      </w:ins>
      <w:r w:rsidRPr="00590AAC">
        <w:t>]</w:t>
      </w:r>
      <w:r w:rsidR="00083C8E">
        <w:t>,</w:t>
      </w:r>
      <w:r w:rsidRPr="00590AAC">
        <w:t xml:space="preserve"> which depict</w:t>
      </w:r>
      <w:r w:rsidR="00513977">
        <w:t>s</w:t>
      </w:r>
      <w:r w:rsidRPr="00590AAC">
        <w:t xml:space="preserve"> the ratio of standard deviation to (</w:t>
      </w:r>
      <m:oMath>
        <m:sSub>
          <m:sSubPr>
            <m:ctrlPr>
              <w:rPr>
                <w:rFonts w:ascii="Cambria Math" w:hAnsi="Cambria Math"/>
              </w:rPr>
            </m:ctrlPr>
          </m:sSubPr>
          <m:e>
            <m:r>
              <w:rPr>
                <w:rFonts w:ascii="Cambria Math" w:hAnsi="Cambria Math"/>
              </w:rPr>
              <m:t>M</m:t>
            </m:r>
          </m:e>
          <m:sub>
            <m:r>
              <w:rPr>
                <w:rFonts w:ascii="Cambria Math" w:hAnsi="Cambria Math"/>
              </w:rPr>
              <m:t>a</m:t>
            </m:r>
            <m:r>
              <m:rPr>
                <m:sty m:val="p"/>
              </m:rPr>
              <w:rPr>
                <w:rFonts w:ascii="Cambria Math" w:hAnsi="Cambria Math"/>
              </w:rPr>
              <m:t xml:space="preserve">. </m:t>
            </m:r>
            <m:r>
              <w:rPr>
                <w:rFonts w:ascii="Cambria Math" w:hAnsi="Cambria Math"/>
              </w:rPr>
              <m:t>dev</m:t>
            </m:r>
          </m:sub>
        </m:sSub>
      </m:oMath>
      <w:r w:rsidRPr="00590AAC">
        <w:t>) and is a robust value of noise coefficient amplitude [</w:t>
      </w:r>
      <w:del w:id="325" w:author="Safdar Muhammad Farhan (DOKT) [2]" w:date="2022-12-05T15:55:00Z">
        <w:r w:rsidRPr="00590AAC" w:rsidDel="00AD101C">
          <w:delText>44</w:delText>
        </w:r>
      </w:del>
      <w:ins w:id="326" w:author="Safdar Muhammad Farhan (DOKT) [2]" w:date="2022-12-05T15:55:00Z">
        <w:r w:rsidR="00AD101C">
          <w:t>54</w:t>
        </w:r>
      </w:ins>
      <w:r w:rsidRPr="00590AAC">
        <w:t>]. In the next step, the threshold value (</w:t>
      </w:r>
      <m:oMath>
        <m:sSub>
          <m:sSubPr>
            <m:ctrlPr>
              <w:rPr>
                <w:rFonts w:ascii="Cambria Math" w:hAnsi="Cambria Math"/>
              </w:rPr>
            </m:ctrlPr>
          </m:sSubPr>
          <m:e>
            <m:r>
              <w:rPr>
                <w:rFonts w:ascii="Cambria Math" w:hAnsi="Cambria Math"/>
              </w:rPr>
              <m:t>V</m:t>
            </m:r>
          </m:e>
          <m:sub>
            <m:r>
              <w:rPr>
                <w:rFonts w:ascii="Cambria Math" w:hAnsi="Cambria Math"/>
              </w:rPr>
              <m:t>thresh</m:t>
            </m:r>
          </m:sub>
        </m:sSub>
      </m:oMath>
      <w:r w:rsidRPr="00590AAC">
        <w:t xml:space="preserve">) </w:t>
      </w:r>
      <w:bookmarkStart w:id="327" w:name="_Int_SeNU9YsK"/>
      <w:r w:rsidR="00FE39E8" w:rsidRPr="00590AAC">
        <w:t xml:space="preserve">was computed </w:t>
      </w:r>
      <w:r w:rsidRPr="00590AAC">
        <w:t>by</w:t>
      </w:r>
      <w:bookmarkEnd w:id="327"/>
      <w:r w:rsidRPr="00590AAC">
        <w:t xml:space="preserve"> multiplying the </w:t>
      </w:r>
      <m:oMath>
        <m:sSub>
          <m:sSubPr>
            <m:ctrlPr>
              <w:rPr>
                <w:rFonts w:ascii="Cambria Math" w:hAnsi="Cambria Math"/>
              </w:rPr>
            </m:ctrlPr>
          </m:sSubPr>
          <m:e>
            <m:r>
              <w:rPr>
                <w:rFonts w:ascii="Cambria Math" w:hAnsi="Cambria Math"/>
              </w:rPr>
              <m:t>V</m:t>
            </m:r>
          </m:e>
          <m:sub>
            <m:r>
              <w:rPr>
                <w:rFonts w:ascii="Cambria Math" w:hAnsi="Cambria Math"/>
              </w:rPr>
              <m:t>sigma</m:t>
            </m:r>
          </m:sub>
        </m:sSub>
      </m:oMath>
      <w:r w:rsidRPr="00590AAC">
        <w:t xml:space="preserve"> with the log of a given data length. </w:t>
      </w:r>
      <w:r w:rsidR="00513977">
        <w:t>On</w:t>
      </w:r>
      <w:r w:rsidR="00513977" w:rsidRPr="00590AAC">
        <w:t xml:space="preserve"> </w:t>
      </w:r>
      <w:r w:rsidRPr="00590AAC">
        <w:t xml:space="preserve">step 4, </w:t>
      </w:r>
      <m:oMath>
        <m:sSub>
          <m:sSubPr>
            <m:ctrlPr>
              <w:rPr>
                <w:rFonts w:ascii="Cambria Math" w:hAnsi="Cambria Math"/>
              </w:rPr>
            </m:ctrlPr>
          </m:sSubPr>
          <m:e>
            <m:r>
              <w:rPr>
                <w:rFonts w:ascii="Cambria Math" w:hAnsi="Cambria Math"/>
              </w:rPr>
              <m:t>V</m:t>
            </m:r>
          </m:e>
          <m:sub>
            <m:r>
              <w:rPr>
                <w:rFonts w:ascii="Cambria Math" w:hAnsi="Cambria Math"/>
              </w:rPr>
              <m:t>thresh</m:t>
            </m:r>
          </m:sub>
        </m:sSub>
      </m:oMath>
      <w:r w:rsidRPr="00590AAC">
        <w:t xml:space="preserve"> </w:t>
      </w:r>
      <w:r w:rsidR="00F24B12" w:rsidRPr="00590AAC">
        <w:t xml:space="preserve">was applied </w:t>
      </w:r>
      <w:r w:rsidRPr="00590AAC">
        <w:t>to keep only th</w:t>
      </w:r>
      <w:r w:rsidR="00611102" w:rsidRPr="00590AAC">
        <w:t>ose</w:t>
      </w:r>
      <w:r w:rsidRPr="00590AAC">
        <w:t xml:space="preserve"> coefficients (</w:t>
      </w:r>
      <m:oMath>
        <m:sSub>
          <m:sSubPr>
            <m:ctrlPr>
              <w:rPr>
                <w:rFonts w:ascii="Cambria Math" w:hAnsi="Cambria Math"/>
              </w:rPr>
            </m:ctrlPr>
          </m:sSubPr>
          <m:e>
            <m:r>
              <w:rPr>
                <w:rFonts w:ascii="Cambria Math" w:hAnsi="Cambria Math"/>
              </w:rPr>
              <m:t>F</m:t>
            </m:r>
          </m:e>
          <m:sub>
            <m:r>
              <w:rPr>
                <w:rFonts w:ascii="Cambria Math" w:hAnsi="Cambria Math"/>
              </w:rPr>
              <m:t>coeff</m:t>
            </m:r>
          </m:sub>
        </m:sSub>
      </m:oMath>
      <w:r w:rsidRPr="00590AAC">
        <w:t>)</w:t>
      </w:r>
      <w:r w:rsidR="00083C8E">
        <w:t>,</w:t>
      </w:r>
      <w:r w:rsidRPr="00590AAC">
        <w:t xml:space="preserve"> </w:t>
      </w:r>
      <w:bookmarkStart w:id="328" w:name="_Int_weMQib7B"/>
      <w:r w:rsidRPr="00590AAC">
        <w:t>which</w:t>
      </w:r>
      <w:bookmarkEnd w:id="328"/>
      <w:r w:rsidRPr="00590AAC">
        <w:t xml:space="preserve"> have greater value than the </w:t>
      </w:r>
      <m:oMath>
        <m:sSub>
          <m:sSubPr>
            <m:ctrlPr>
              <w:rPr>
                <w:rFonts w:ascii="Cambria Math" w:hAnsi="Cambria Math"/>
              </w:rPr>
            </m:ctrlPr>
          </m:sSubPr>
          <m:e>
            <m:r>
              <w:rPr>
                <w:rFonts w:ascii="Cambria Math" w:hAnsi="Cambria Math"/>
              </w:rPr>
              <m:t>V</m:t>
            </m:r>
          </m:e>
          <m:sub>
            <m:r>
              <w:rPr>
                <w:rFonts w:ascii="Cambria Math" w:hAnsi="Cambria Math"/>
              </w:rPr>
              <m:t>thresh</m:t>
            </m:r>
          </m:sub>
        </m:sSub>
      </m:oMath>
      <w:r w:rsidRPr="00590AAC">
        <w:t xml:space="preserve"> to remove the unwanted coefficients from the list. </w:t>
      </w:r>
      <w:r w:rsidR="00FE39E8" w:rsidRPr="00590AAC">
        <w:t>T</w:t>
      </w:r>
      <w:r w:rsidRPr="00590AAC">
        <w:t>he thresh function</w:t>
      </w:r>
      <w:r w:rsidR="00FE39E8" w:rsidRPr="00590AAC">
        <w:t xml:space="preserve"> was utilized</w:t>
      </w:r>
      <w:r w:rsidRPr="00590AAC">
        <w:t xml:space="preserve"> from the pyWT library [</w:t>
      </w:r>
      <w:del w:id="329" w:author="Safdar Muhammad Farhan (DOKT) [2]" w:date="2022-12-05T15:55:00Z">
        <w:r w:rsidRPr="00590AAC" w:rsidDel="00AD101C">
          <w:delText>42</w:delText>
        </w:r>
      </w:del>
      <w:ins w:id="330" w:author="Safdar Muhammad Farhan (DOKT) [2]" w:date="2022-12-05T15:55:00Z">
        <w:r w:rsidR="00AD101C">
          <w:t>52</w:t>
        </w:r>
      </w:ins>
      <w:r w:rsidRPr="00590AAC">
        <w:t>]</w:t>
      </w:r>
      <w:r w:rsidR="00083C8E">
        <w:t>,</w:t>
      </w:r>
      <w:r w:rsidRPr="00590AAC">
        <w:t xml:space="preserve"> which needed three arguments including each index of the coefficient list (found </w:t>
      </w:r>
      <w:r w:rsidR="00513977">
        <w:t>in</w:t>
      </w:r>
      <w:r w:rsidR="00513977" w:rsidRPr="00590AAC">
        <w:t xml:space="preserve"> </w:t>
      </w:r>
      <w:r w:rsidRPr="00590AAC">
        <w:t>step 1), threshold value (</w:t>
      </w:r>
      <w:r w:rsidR="00513977">
        <w:t>found</w:t>
      </w:r>
      <w:r w:rsidR="00513977" w:rsidRPr="00590AAC">
        <w:t xml:space="preserve"> </w:t>
      </w:r>
      <w:r w:rsidR="00513977">
        <w:t>in</w:t>
      </w:r>
      <w:r w:rsidR="00513977" w:rsidRPr="00590AAC">
        <w:t xml:space="preserve"> </w:t>
      </w:r>
      <w:r w:rsidRPr="00590AAC">
        <w:t>step 3)</w:t>
      </w:r>
      <w:r w:rsidR="00513977">
        <w:t>,</w:t>
      </w:r>
      <w:r w:rsidRPr="00590AAC">
        <w:t xml:space="preserve"> and mode as periodic. Finally, the inverse </w:t>
      </w:r>
      <w:bookmarkStart w:id="331" w:name="_Int_VMHj0al8"/>
      <w:r w:rsidRPr="00590AAC">
        <w:t>dwt</w:t>
      </w:r>
      <w:bookmarkEnd w:id="331"/>
      <w:r w:rsidRPr="00590AAC">
        <w:t xml:space="preserve"> </w:t>
      </w:r>
      <w:r w:rsidR="000E4520" w:rsidRPr="00590AAC">
        <w:t xml:space="preserve">was applied </w:t>
      </w:r>
      <w:r w:rsidRPr="00590AAC">
        <w:t xml:space="preserve">to retrieve the signal and </w:t>
      </w:r>
      <w:bookmarkStart w:id="332" w:name="_Int_msqXEQDM"/>
      <w:r w:rsidRPr="00590AAC">
        <w:t>stored</w:t>
      </w:r>
      <w:bookmarkEnd w:id="332"/>
      <w:r w:rsidRPr="00590AAC">
        <w:t xml:space="preserve"> it in resultant signal (</w:t>
      </w:r>
      <m:oMath>
        <m:sSub>
          <m:sSubPr>
            <m:ctrlPr>
              <w:rPr>
                <w:rFonts w:ascii="Cambria Math" w:hAnsi="Cambria Math"/>
              </w:rPr>
            </m:ctrlPr>
          </m:sSubPr>
          <m:e>
            <m:r>
              <w:rPr>
                <w:rFonts w:ascii="Cambria Math" w:hAnsi="Cambria Math"/>
              </w:rPr>
              <m:t>R</m:t>
            </m:r>
          </m:e>
          <m:sub>
            <m:r>
              <w:rPr>
                <w:rFonts w:ascii="Cambria Math" w:hAnsi="Cambria Math"/>
              </w:rPr>
              <m:t>sig</m:t>
            </m:r>
          </m:sub>
        </m:sSub>
      </m:oMath>
      <w:r w:rsidRPr="00590AAC">
        <w:t>). The inverse dwt function [</w:t>
      </w:r>
      <w:del w:id="333" w:author="Safdar Muhammad Farhan (DOKT) [2]" w:date="2022-12-05T15:55:00Z">
        <w:r w:rsidRPr="00590AAC" w:rsidDel="00AD101C">
          <w:delText>42</w:delText>
        </w:r>
      </w:del>
      <w:ins w:id="334" w:author="Safdar Muhammad Farhan (DOKT) [2]" w:date="2022-12-05T15:55:00Z">
        <w:r w:rsidR="00AD101C">
          <w:t>52</w:t>
        </w:r>
      </w:ins>
      <w:r w:rsidRPr="00590AAC">
        <w:t xml:space="preserve">] takes the following variables as input: filtered coefficient list as </w:t>
      </w:r>
      <m:oMath>
        <m:sSub>
          <m:sSubPr>
            <m:ctrlPr>
              <w:rPr>
                <w:rFonts w:ascii="Cambria Math" w:hAnsi="Cambria Math"/>
              </w:rPr>
            </m:ctrlPr>
          </m:sSubPr>
          <m:e>
            <m:r>
              <w:rPr>
                <w:rFonts w:ascii="Cambria Math" w:hAnsi="Cambria Math"/>
              </w:rPr>
              <m:t>F</m:t>
            </m:r>
          </m:e>
          <m:sub>
            <m:r>
              <w:rPr>
                <w:rFonts w:ascii="Cambria Math" w:hAnsi="Cambria Math"/>
              </w:rPr>
              <m:t>coeff</m:t>
            </m:r>
          </m:sub>
        </m:sSub>
      </m:oMath>
      <w:r w:rsidRPr="00590AAC">
        <w:t>, wavelet</w:t>
      </w:r>
      <w:r w:rsidR="00513977">
        <w:t>,</w:t>
      </w:r>
      <w:r w:rsidRPr="00590AAC">
        <w:t xml:space="preserve"> and the mode. The </w:t>
      </w:r>
      <m:oMath>
        <m:sSub>
          <m:sSubPr>
            <m:ctrlPr>
              <w:rPr>
                <w:rFonts w:ascii="Cambria Math" w:hAnsi="Cambria Math"/>
              </w:rPr>
            </m:ctrlPr>
          </m:sSubPr>
          <m:e>
            <m:r>
              <w:rPr>
                <w:rFonts w:ascii="Cambria Math" w:hAnsi="Cambria Math"/>
              </w:rPr>
              <m:t>R</m:t>
            </m:r>
          </m:e>
          <m:sub>
            <m:r>
              <w:rPr>
                <w:rFonts w:ascii="Cambria Math" w:hAnsi="Cambria Math"/>
              </w:rPr>
              <m:t>sig</m:t>
            </m:r>
          </m:sub>
        </m:sSub>
      </m:oMath>
      <w:r w:rsidRPr="00590AAC">
        <w:t xml:space="preserve"> is then stored </w:t>
      </w:r>
      <w:r w:rsidR="00513977">
        <w:t>in</w:t>
      </w:r>
      <w:r w:rsidR="00513977" w:rsidRPr="00590AAC">
        <w:t xml:space="preserve"> </w:t>
      </w:r>
      <w:r w:rsidRPr="00590AAC">
        <w:t>a NumPy file for further frequency filtration.</w:t>
      </w:r>
    </w:p>
    <w:p w14:paraId="2148B180" w14:textId="26B04C6D" w:rsidR="00E51774" w:rsidRPr="000163BB" w:rsidRDefault="000163BB" w:rsidP="000163BB">
      <w:pPr>
        <w:pStyle w:val="MDPI23heading3"/>
        <w:spacing w:before="240"/>
      </w:pPr>
      <w:r w:rsidRPr="000163BB">
        <w:t xml:space="preserve">3.1.2. </w:t>
      </w:r>
      <w:r w:rsidR="00E51774" w:rsidRPr="000163BB">
        <w:t>Frequency Filtration</w:t>
      </w:r>
    </w:p>
    <w:p w14:paraId="31589189" w14:textId="36CDC72D" w:rsidR="003E5A6B" w:rsidRDefault="00D97073" w:rsidP="004624ED">
      <w:pPr>
        <w:pStyle w:val="MDPI31text"/>
      </w:pPr>
      <w:r w:rsidRPr="00590AAC">
        <w:t>Frew</w:t>
      </w:r>
      <w:r w:rsidR="00E51774" w:rsidRPr="00590AAC">
        <w:t xml:space="preserve"> frequencies </w:t>
      </w:r>
      <w:r w:rsidRPr="00590AAC">
        <w:t xml:space="preserve">were filtered </w:t>
      </w:r>
      <w:r w:rsidR="00E51774" w:rsidRPr="00590AAC">
        <w:t>to reduce data to the next level after performing the denoising approach. The study is based on the ASMI disease classification</w:t>
      </w:r>
      <w:r w:rsidR="00083C8E">
        <w:t>,</w:t>
      </w:r>
      <w:r w:rsidR="00E51774" w:rsidRPr="00590AAC">
        <w:t xml:space="preserve"> which only focuses on the baseline signals</w:t>
      </w:r>
      <w:r w:rsidR="00513977">
        <w:t>;</w:t>
      </w:r>
      <w:r w:rsidR="00E51774" w:rsidRPr="00590AAC">
        <w:t xml:space="preserve"> therefore, </w:t>
      </w:r>
      <w:r w:rsidRPr="00590AAC">
        <w:t xml:space="preserve">data </w:t>
      </w:r>
      <w:r w:rsidR="00513977">
        <w:t>that</w:t>
      </w:r>
      <w:r w:rsidR="00513977" w:rsidRPr="00590AAC">
        <w:t xml:space="preserve"> </w:t>
      </w:r>
      <w:r w:rsidRPr="00590AAC">
        <w:t xml:space="preserve">presents </w:t>
      </w:r>
      <w:r w:rsidR="00E51774" w:rsidRPr="00590AAC">
        <w:t xml:space="preserve">peak-level signals </w:t>
      </w:r>
      <w:r w:rsidRPr="00590AAC">
        <w:t>was deleted</w:t>
      </w:r>
      <w:r w:rsidR="00E51774" w:rsidRPr="00590AAC">
        <w:t xml:space="preserve"> i.e., R-peaks. The various cutoff frequencies were manually tested, and value 2</w:t>
      </w:r>
      <w:r w:rsidR="00AA175E" w:rsidRPr="00590AAC">
        <w:t xml:space="preserve"> Hz</w:t>
      </w:r>
      <w:r w:rsidRPr="00590AAC">
        <w:t xml:space="preserve"> found as</w:t>
      </w:r>
      <w:r w:rsidR="00E51774" w:rsidRPr="00590AAC">
        <w:t xml:space="preserve"> the best</w:t>
      </w:r>
      <w:r w:rsidRPr="00590AAC">
        <w:t xml:space="preserve"> cutoff</w:t>
      </w:r>
      <w:r w:rsidR="00E51774" w:rsidRPr="00590AAC">
        <w:t xml:space="preserve">. At this cutoff value, </w:t>
      </w:r>
      <w:bookmarkStart w:id="335" w:name="_Int_zGhuXdGw"/>
      <w:r w:rsidR="00E51774" w:rsidRPr="00590AAC">
        <w:t>vital information</w:t>
      </w:r>
      <w:bookmarkEnd w:id="335"/>
      <w:r w:rsidRPr="00590AAC">
        <w:t xml:space="preserve"> </w:t>
      </w:r>
      <w:r w:rsidR="00513977">
        <w:t xml:space="preserve">is </w:t>
      </w:r>
      <w:r w:rsidRPr="00590AAC">
        <w:t>retained</w:t>
      </w:r>
      <w:r w:rsidR="00E51774" w:rsidRPr="00590AAC">
        <w:t xml:space="preserve"> by achieving success in data reduction aim.</w:t>
      </w:r>
    </w:p>
    <w:p w14:paraId="07B12322" w14:textId="0F5EE464" w:rsidR="004624ED" w:rsidRPr="00590AAC" w:rsidRDefault="004624ED" w:rsidP="004624ED">
      <w:pPr>
        <w:pStyle w:val="MDPI31text"/>
        <w:spacing w:after="240"/>
      </w:pPr>
      <w:r w:rsidRPr="00590AAC">
        <w:t>As shown in Algorithm 2, firstly, denoised signals data were loaded from NumPy files</w:t>
      </w:r>
      <w:r w:rsidR="00083C8E">
        <w:t>,</w:t>
      </w:r>
      <w:r w:rsidRPr="00590AAC">
        <w:t xml:space="preserve"> which were stored during the denoising process (output of Algorithm 1). Next, FFT was computed on the given time series data and stored it into variable </w:t>
      </w:r>
      <m:oMath>
        <m:sSub>
          <m:sSubPr>
            <m:ctrlPr>
              <w:rPr>
                <w:rFonts w:ascii="Cambria Math" w:hAnsi="Cambria Math"/>
              </w:rPr>
            </m:ctrlPr>
          </m:sSubPr>
          <m:e>
            <m:r>
              <w:rPr>
                <w:rFonts w:ascii="Cambria Math" w:hAnsi="Cambria Math"/>
              </w:rPr>
              <m:t>x</m:t>
            </m:r>
          </m:e>
          <m:sub>
            <m:r>
              <w:rPr>
                <w:rFonts w:ascii="Cambria Math" w:hAnsi="Cambria Math"/>
              </w:rPr>
              <m:t>t</m:t>
            </m:r>
          </m:sub>
        </m:sSub>
      </m:oMath>
      <w:r w:rsidRPr="00590AAC">
        <w:t>. In step 3, sampling frequency (</w:t>
      </w:r>
      <m:oMath>
        <m:sSub>
          <m:sSubPr>
            <m:ctrlPr>
              <w:rPr>
                <w:rFonts w:ascii="Cambria Math" w:hAnsi="Cambria Math"/>
              </w:rPr>
            </m:ctrlPr>
          </m:sSubPr>
          <m:e>
            <m:r>
              <w:rPr>
                <w:rFonts w:ascii="Cambria Math" w:hAnsi="Cambria Math"/>
              </w:rPr>
              <m:t>S</m:t>
            </m:r>
          </m:e>
          <m:sub>
            <m:r>
              <w:rPr>
                <w:rFonts w:ascii="Cambria Math" w:hAnsi="Cambria Math"/>
              </w:rPr>
              <m:t>freq</m:t>
            </m:r>
          </m:sub>
        </m:sSub>
      </m:oMath>
      <w:r w:rsidRPr="00590AAC">
        <w:t xml:space="preserve">) </w:t>
      </w:r>
      <w:bookmarkStart w:id="336" w:name="_Int_RqnXh1gI"/>
      <w:r w:rsidRPr="00590AAC">
        <w:t>of</w:t>
      </w:r>
      <w:bookmarkEnd w:id="336"/>
      <w:r w:rsidRPr="00590AAC">
        <w:t xml:space="preserve"> each signal (stored in variable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590AAC">
        <w:t xml:space="preserve"> </w:t>
      </w:r>
      <w:bookmarkStart w:id="337" w:name="_Int_38MAdp9B"/>
      <w:r w:rsidRPr="00590AAC">
        <w:t>from</w:t>
      </w:r>
      <w:bookmarkEnd w:id="337"/>
      <w:r w:rsidRPr="00590AAC">
        <w:t xml:space="preserve"> </w:t>
      </w:r>
      <m:oMath>
        <m:sSub>
          <m:sSubPr>
            <m:ctrlPr>
              <w:rPr>
                <w:rFonts w:ascii="Cambria Math" w:hAnsi="Cambria Math"/>
              </w:rPr>
            </m:ctrlPr>
          </m:sSubPr>
          <m:e>
            <m:r>
              <w:rPr>
                <w:rFonts w:ascii="Cambria Math" w:hAnsi="Cambria Math"/>
              </w:rPr>
              <m:t>x</m:t>
            </m:r>
          </m:e>
          <m:sub>
            <m:r>
              <w:rPr>
                <w:rFonts w:ascii="Cambria Math" w:hAnsi="Cambria Math"/>
              </w:rPr>
              <m:t>t</m:t>
            </m:r>
          </m:sub>
        </m:sSub>
      </m:oMath>
      <w:r w:rsidRPr="00590AAC">
        <w:t xml:space="preserve">) </w:t>
      </w:r>
      <w:bookmarkStart w:id="338" w:name="_Int_Kfcyt0Ky"/>
      <w:r w:rsidRPr="00590AAC">
        <w:t>was calculated using</w:t>
      </w:r>
      <w:bookmarkEnd w:id="338"/>
      <w:r w:rsidRPr="00590AAC">
        <w:t xml:space="preserve"> the SciPy Fourier transformation frequency function. At the same time, a frequency cutoff value on the signal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590AAC">
        <w:t xml:space="preserve"> was applied to delete the unwanted frequencies along with the data and store the results in variable </w:t>
      </w:r>
      <m:oMath>
        <m:sSub>
          <m:sSubPr>
            <m:ctrlPr>
              <w:rPr>
                <w:rFonts w:ascii="Cambria Math" w:hAnsi="Cambria Math"/>
              </w:rPr>
            </m:ctrlPr>
          </m:sSubPr>
          <m:e>
            <m:r>
              <w:rPr>
                <w:rFonts w:ascii="Cambria Math" w:hAnsi="Cambria Math"/>
              </w:rPr>
              <m:t>x</m:t>
            </m:r>
          </m:e>
          <m:sub>
            <m:r>
              <w:rPr>
                <w:rFonts w:ascii="Cambria Math" w:hAnsi="Cambria Math"/>
              </w:rPr>
              <m:t>clean</m:t>
            </m:r>
          </m:sub>
        </m:sSub>
      </m:oMath>
      <w:r w:rsidRPr="00590AAC">
        <w:t xml:space="preserve">. Finally, inverse Fourier transformation was used to retrieve the </w:t>
      </w:r>
      <m:oMath>
        <m:sSub>
          <m:sSubPr>
            <m:ctrlPr>
              <w:rPr>
                <w:rFonts w:ascii="Cambria Math" w:hAnsi="Cambria Math"/>
              </w:rPr>
            </m:ctrlPr>
          </m:sSubPr>
          <m:e>
            <m:r>
              <w:rPr>
                <w:rFonts w:ascii="Cambria Math" w:hAnsi="Cambria Math"/>
              </w:rPr>
              <m:t>x</m:t>
            </m:r>
          </m:e>
          <m:sub>
            <m:r>
              <w:rPr>
                <w:rFonts w:ascii="Cambria Math" w:hAnsi="Cambria Math"/>
              </w:rPr>
              <m:t>clean</m:t>
            </m:r>
          </m:sub>
        </m:sSub>
      </m:oMath>
      <w:r w:rsidRPr="00590AAC">
        <w:t xml:space="preserve"> reduced signal data and stored it in variable </w:t>
      </w:r>
      <m:oMath>
        <m:sSub>
          <m:sSubPr>
            <m:ctrlPr>
              <w:rPr>
                <w:rFonts w:ascii="Cambria Math" w:hAnsi="Cambria Math"/>
              </w:rPr>
            </m:ctrlPr>
          </m:sSubPr>
          <m:e>
            <m:r>
              <w:rPr>
                <w:rFonts w:ascii="Cambria Math" w:hAnsi="Cambria Math"/>
              </w:rPr>
              <m:t>F</m:t>
            </m:r>
          </m:e>
          <m:sub>
            <m:r>
              <w:rPr>
                <w:rFonts w:ascii="Cambria Math" w:hAnsi="Cambria Math"/>
              </w:rPr>
              <m:t>sig</m:t>
            </m:r>
          </m:sub>
        </m:sSub>
      </m:oMath>
      <w:r>
        <w:t xml:space="preserve">. </w:t>
      </w:r>
      <w:r w:rsidRPr="00590AAC">
        <w:t xml:space="preserve">The data in </w:t>
      </w:r>
      <m:oMath>
        <m:sSub>
          <m:sSubPr>
            <m:ctrlPr>
              <w:rPr>
                <w:rFonts w:ascii="Cambria Math" w:hAnsi="Cambria Math"/>
              </w:rPr>
            </m:ctrlPr>
          </m:sSubPr>
          <m:e>
            <m:r>
              <w:rPr>
                <w:rFonts w:ascii="Cambria Math" w:hAnsi="Cambria Math"/>
              </w:rPr>
              <m:t>F</m:t>
            </m:r>
          </m:e>
          <m:sub>
            <m:r>
              <w:rPr>
                <w:rFonts w:ascii="Cambria Math" w:hAnsi="Cambria Math"/>
              </w:rPr>
              <m:t>sig</m:t>
            </m:r>
          </m:sub>
        </m:sSub>
      </m:oMath>
      <w:r w:rsidRPr="00590AAC">
        <w:t xml:space="preserve"> was further stored in a NumPy file to generate the spectrograms. In the below </w:t>
      </w:r>
      <w:r>
        <w:t xml:space="preserve">Figure </w:t>
      </w:r>
      <w:r w:rsidRPr="00590AAC">
        <w:t>3a is showing spectrogram before frequency filtration</w:t>
      </w:r>
      <w:r w:rsidR="00083C8E">
        <w:t>,</w:t>
      </w:r>
      <w:r w:rsidRPr="00590AAC">
        <w:t xml:space="preserve"> in which </w:t>
      </w:r>
      <w:r w:rsidRPr="00E13487">
        <w:rPr>
          <w:i/>
          <w:iCs/>
        </w:rPr>
        <w:t>x</w:t>
      </w:r>
      <w:r w:rsidRPr="00590AAC">
        <w:t>-axis represents data segments</w:t>
      </w:r>
      <w:r w:rsidR="00083C8E">
        <w:t>,</w:t>
      </w:r>
      <w:r w:rsidRPr="00590AAC">
        <w:t xml:space="preserve"> which means each segment contains five data points with their corresponding frequencies at </w:t>
      </w:r>
      <w:r w:rsidRPr="00E13487">
        <w:rPr>
          <w:i/>
          <w:iCs/>
        </w:rPr>
        <w:t>y</w:t>
      </w:r>
      <w:r w:rsidRPr="00590AAC">
        <w:t xml:space="preserve">-axis, while </w:t>
      </w:r>
      <w:r>
        <w:t>Figure 3</w:t>
      </w:r>
      <w:r w:rsidRPr="00590AAC">
        <w:t xml:space="preserve">b is showing after operation with the same axis information. However, number of data segments reduced in </w:t>
      </w:r>
      <w:r>
        <w:t>Figure 3</w:t>
      </w:r>
      <w:r w:rsidRPr="00590AAC">
        <w:t>b because we dropped all the data points having frequenc</w:t>
      </w:r>
      <w:r w:rsidR="00513977">
        <w:t>ies</w:t>
      </w:r>
      <w:r w:rsidRPr="00590AAC">
        <w:t xml:space="preserve"> greater than 2 Hz instead of replacing them with zero values. We considered the data segments at </w:t>
      </w:r>
      <w:r w:rsidRPr="00E13487">
        <w:rPr>
          <w:i/>
          <w:iCs/>
        </w:rPr>
        <w:t>x</w:t>
      </w:r>
      <w:r w:rsidRPr="00590AAC">
        <w:t xml:space="preserve">-axis instead of time because it gives more presentable and disguisable information (among both classes) for the purpose of neural network training with improved accuracy as shown in results section. It is pertinent to mention here that, both </w:t>
      </w:r>
      <w:r w:rsidRPr="00E13487">
        <w:rPr>
          <w:i/>
          <w:iCs/>
        </w:rPr>
        <w:t>x</w:t>
      </w:r>
      <w:r w:rsidRPr="00590AAC">
        <w:t xml:space="preserve"> and </w:t>
      </w:r>
      <w:r w:rsidRPr="00E13487">
        <w:rPr>
          <w:i/>
          <w:iCs/>
        </w:rPr>
        <w:t>y</w:t>
      </w:r>
      <w:r w:rsidRPr="00590AAC">
        <w:t xml:space="preserve"> axis were completely omitted from all of figures during preparation of dataset with the aim of neural network model training because it can affect the overall accuracy.</w:t>
      </w:r>
    </w:p>
    <w:tbl>
      <w:tblPr>
        <w:tblStyle w:val="TableGrid"/>
        <w:tblW w:w="7857" w:type="dxa"/>
        <w:tblInd w:w="2610" w:type="dxa"/>
        <w:tblBorders>
          <w:top w:val="single" w:sz="8" w:space="0" w:color="auto"/>
          <w:left w:val="none" w:sz="0" w:space="0" w:color="auto"/>
          <w:bottom w:val="single" w:sz="8" w:space="0" w:color="auto"/>
          <w:right w:val="none" w:sz="0" w:space="0" w:color="auto"/>
        </w:tblBorders>
        <w:tblLayout w:type="fixed"/>
        <w:tblCellMar>
          <w:left w:w="0" w:type="dxa"/>
          <w:right w:w="0" w:type="dxa"/>
        </w:tblCellMar>
        <w:tblLook w:val="04A0" w:firstRow="1" w:lastRow="0" w:firstColumn="1" w:lastColumn="0" w:noHBand="0" w:noVBand="1"/>
      </w:tblPr>
      <w:tblGrid>
        <w:gridCol w:w="7857"/>
      </w:tblGrid>
      <w:tr w:rsidR="00E51774" w:rsidRPr="000163BB" w14:paraId="79DAF5F2" w14:textId="77777777" w:rsidTr="004624ED">
        <w:tc>
          <w:tcPr>
            <w:tcW w:w="7857" w:type="dxa"/>
            <w:shd w:val="clear" w:color="auto" w:fill="auto"/>
            <w:vAlign w:val="center"/>
          </w:tcPr>
          <w:p w14:paraId="7D3F20D1" w14:textId="466C780A" w:rsidR="00E51774" w:rsidRPr="000163BB" w:rsidRDefault="00E51774" w:rsidP="000163BB">
            <w:pPr>
              <w:autoSpaceDE w:val="0"/>
              <w:autoSpaceDN w:val="0"/>
              <w:adjustRightInd w:val="0"/>
              <w:snapToGrid w:val="0"/>
              <w:spacing w:line="240" w:lineRule="auto"/>
              <w:jc w:val="left"/>
              <w:rPr>
                <w:noProof w:val="0"/>
              </w:rPr>
            </w:pPr>
            <w:commentRangeStart w:id="339"/>
            <w:commentRangeStart w:id="340"/>
            <w:r w:rsidRPr="004624ED">
              <w:rPr>
                <w:b/>
                <w:bCs/>
                <w:noProof w:val="0"/>
                <w:highlight w:val="yellow"/>
              </w:rPr>
              <w:t>Algorithm 2</w:t>
            </w:r>
            <w:commentRangeEnd w:id="339"/>
            <w:r w:rsidR="004624ED">
              <w:rPr>
                <w:rStyle w:val="CommentReference"/>
              </w:rPr>
              <w:commentReference w:id="339"/>
            </w:r>
            <w:commentRangeEnd w:id="340"/>
            <w:r w:rsidR="0014324C">
              <w:rPr>
                <w:rStyle w:val="CommentReference"/>
              </w:rPr>
              <w:commentReference w:id="340"/>
            </w:r>
            <w:r w:rsidRPr="000163BB">
              <w:rPr>
                <w:b/>
                <w:bCs/>
                <w:noProof w:val="0"/>
              </w:rPr>
              <w:t xml:space="preserve">: </w:t>
            </w:r>
            <w:r w:rsidRPr="000163BB">
              <w:rPr>
                <w:rFonts w:eastAsia="Times New Roman"/>
                <w:noProof w:val="0"/>
                <w:snapToGrid w:val="0"/>
                <w:lang w:eastAsia="de-DE" w:bidi="en-US"/>
              </w:rPr>
              <w:t xml:space="preserve">Frequency </w:t>
            </w:r>
            <w:r w:rsidR="00513977">
              <w:rPr>
                <w:rFonts w:eastAsia="Times New Roman"/>
                <w:noProof w:val="0"/>
                <w:snapToGrid w:val="0"/>
                <w:lang w:eastAsia="de-DE" w:bidi="en-US"/>
              </w:rPr>
              <w:t>f</w:t>
            </w:r>
            <w:r w:rsidRPr="000163BB">
              <w:rPr>
                <w:rFonts w:eastAsia="Times New Roman"/>
                <w:noProof w:val="0"/>
                <w:snapToGrid w:val="0"/>
                <w:lang w:eastAsia="de-DE" w:bidi="en-US"/>
              </w:rPr>
              <w:t>iltration</w:t>
            </w:r>
          </w:p>
        </w:tc>
      </w:tr>
      <w:tr w:rsidR="00E51774" w:rsidRPr="000163BB" w14:paraId="7C660FCF" w14:textId="77777777" w:rsidTr="004624ED">
        <w:tc>
          <w:tcPr>
            <w:tcW w:w="7857" w:type="dxa"/>
            <w:shd w:val="clear" w:color="auto" w:fill="auto"/>
            <w:vAlign w:val="center"/>
          </w:tcPr>
          <w:p w14:paraId="6B2ADE06" w14:textId="77777777" w:rsidR="00E51774" w:rsidRPr="000163BB" w:rsidRDefault="00E51774" w:rsidP="00E13487">
            <w:pPr>
              <w:autoSpaceDE w:val="0"/>
              <w:autoSpaceDN w:val="0"/>
              <w:adjustRightInd w:val="0"/>
              <w:snapToGrid w:val="0"/>
              <w:jc w:val="left"/>
              <w:rPr>
                <w:rFonts w:eastAsiaTheme="minorEastAsia"/>
                <w:noProof w:val="0"/>
                <w:color w:val="000000" w:themeColor="text1"/>
              </w:rPr>
            </w:pPr>
            <w:r w:rsidRPr="000163BB">
              <w:rPr>
                <w:noProof w:val="0"/>
                <w:color w:val="000000" w:themeColor="text1"/>
              </w:rPr>
              <w:t xml:space="preserve">Step 1: </w:t>
            </w:r>
            <m:oMath>
              <m:r>
                <w:rPr>
                  <w:rFonts w:ascii="Cambria Math" w:hAnsi="Cambria Math"/>
                  <w:noProof w:val="0"/>
                  <w:color w:val="000000" w:themeColor="text1"/>
                </w:rPr>
                <m:t>x= load_data (signal)</m:t>
              </m:r>
            </m:oMath>
          </w:p>
          <w:p w14:paraId="66946C3C" w14:textId="77777777" w:rsidR="00E51774" w:rsidRPr="000163BB" w:rsidRDefault="00E51774" w:rsidP="00E13487">
            <w:pPr>
              <w:autoSpaceDE w:val="0"/>
              <w:autoSpaceDN w:val="0"/>
              <w:adjustRightInd w:val="0"/>
              <w:snapToGrid w:val="0"/>
              <w:jc w:val="left"/>
              <w:rPr>
                <w:rFonts w:eastAsiaTheme="minorEastAsia"/>
                <w:noProof w:val="0"/>
                <w:color w:val="000000" w:themeColor="text1"/>
              </w:rPr>
            </w:pPr>
            <w:r w:rsidRPr="000163BB">
              <w:rPr>
                <w:rFonts w:eastAsiaTheme="minorEastAsia"/>
                <w:noProof w:val="0"/>
                <w:color w:val="000000" w:themeColor="text1"/>
              </w:rPr>
              <w:t xml:space="preserve">Step 2: </w:t>
            </w:r>
            <m:oMath>
              <m:sSub>
                <m:sSubPr>
                  <m:ctrlPr>
                    <w:rPr>
                      <w:rFonts w:ascii="Cambria Math" w:eastAsiaTheme="minorEastAsia" w:hAnsi="Cambria Math"/>
                      <w:i/>
                      <w:noProof w:val="0"/>
                      <w:color w:val="000000" w:themeColor="text1"/>
                    </w:rPr>
                  </m:ctrlPr>
                </m:sSubPr>
                <m:e>
                  <m:r>
                    <w:rPr>
                      <w:rFonts w:ascii="Cambria Math" w:eastAsiaTheme="minorEastAsia" w:hAnsi="Cambria Math"/>
                      <w:noProof w:val="0"/>
                      <w:color w:val="000000" w:themeColor="text1"/>
                    </w:rPr>
                    <m:t>x</m:t>
                  </m:r>
                </m:e>
                <m:sub>
                  <m:r>
                    <w:rPr>
                      <w:rFonts w:ascii="Cambria Math" w:eastAsiaTheme="minorEastAsia" w:hAnsi="Cambria Math"/>
                      <w:noProof w:val="0"/>
                      <w:color w:val="000000" w:themeColor="text1"/>
                    </w:rPr>
                    <m:t>t</m:t>
                  </m:r>
                </m:sub>
              </m:sSub>
              <m:r>
                <w:rPr>
                  <w:rFonts w:ascii="Cambria Math" w:eastAsiaTheme="minorEastAsia" w:hAnsi="Cambria Math"/>
                  <w:noProof w:val="0"/>
                  <w:color w:val="000000" w:themeColor="text1"/>
                </w:rPr>
                <m:t>= fourier_transformation (x)</m:t>
              </m:r>
            </m:oMath>
          </w:p>
          <w:p w14:paraId="220B9535" w14:textId="77777777" w:rsidR="000216CA" w:rsidRPr="000163BB" w:rsidRDefault="00E51774" w:rsidP="00E13487">
            <w:pPr>
              <w:autoSpaceDE w:val="0"/>
              <w:autoSpaceDN w:val="0"/>
              <w:adjustRightInd w:val="0"/>
              <w:snapToGrid w:val="0"/>
              <w:jc w:val="left"/>
              <w:rPr>
                <w:rFonts w:eastAsiaTheme="minorEastAsia"/>
                <w:noProof w:val="0"/>
                <w:color w:val="000000" w:themeColor="text1"/>
              </w:rPr>
            </w:pPr>
            <w:r w:rsidRPr="000163BB">
              <w:rPr>
                <w:rFonts w:eastAsiaTheme="minorEastAsia"/>
                <w:noProof w:val="0"/>
                <w:color w:val="000000" w:themeColor="text1"/>
              </w:rPr>
              <w:t xml:space="preserve">Step 3: </w:t>
            </w:r>
            <m:oMath>
              <m:r>
                <w:rPr>
                  <w:rFonts w:ascii="Cambria Math" w:eastAsiaTheme="minorEastAsia" w:hAnsi="Cambria Math"/>
                  <w:noProof w:val="0"/>
                  <w:color w:val="000000" w:themeColor="text1"/>
                </w:rPr>
                <m:t xml:space="preserve">∀ </m:t>
              </m:r>
              <m:sSub>
                <m:sSubPr>
                  <m:ctrlPr>
                    <w:rPr>
                      <w:rFonts w:ascii="Cambria Math" w:eastAsiaTheme="minorEastAsia" w:hAnsi="Cambria Math"/>
                      <w:i/>
                      <w:noProof w:val="0"/>
                      <w:color w:val="000000" w:themeColor="text1"/>
                    </w:rPr>
                  </m:ctrlPr>
                </m:sSubPr>
                <m:e>
                  <m:r>
                    <w:rPr>
                      <w:rFonts w:ascii="Cambria Math" w:eastAsiaTheme="minorEastAsia" w:hAnsi="Cambria Math"/>
                      <w:noProof w:val="0"/>
                      <w:color w:val="000000" w:themeColor="text1"/>
                    </w:rPr>
                    <m:t>x</m:t>
                  </m:r>
                </m:e>
                <m:sub>
                  <m:r>
                    <w:rPr>
                      <w:rFonts w:ascii="Cambria Math" w:eastAsiaTheme="minorEastAsia" w:hAnsi="Cambria Math"/>
                      <w:noProof w:val="0"/>
                      <w:color w:val="000000" w:themeColor="text1"/>
                    </w:rPr>
                    <m:t>i</m:t>
                  </m:r>
                </m:sub>
              </m:sSub>
              <m:r>
                <w:rPr>
                  <w:rFonts w:ascii="Cambria Math" w:hAnsi="Cambria Math"/>
                  <w:noProof w:val="0"/>
                  <w:color w:val="000000" w:themeColor="text1"/>
                </w:rPr>
                <m:t>∈</m:t>
              </m:r>
              <m:sSub>
                <m:sSubPr>
                  <m:ctrlPr>
                    <w:rPr>
                      <w:rFonts w:ascii="Cambria Math" w:hAnsi="Cambria Math"/>
                      <w:i/>
                      <w:noProof w:val="0"/>
                      <w:color w:val="000000" w:themeColor="text1"/>
                    </w:rPr>
                  </m:ctrlPr>
                </m:sSubPr>
                <m:e>
                  <m:r>
                    <w:rPr>
                      <w:rFonts w:ascii="Cambria Math" w:hAnsi="Cambria Math"/>
                      <w:noProof w:val="0"/>
                      <w:color w:val="000000" w:themeColor="text1"/>
                    </w:rPr>
                    <m:t>x</m:t>
                  </m:r>
                </m:e>
                <m:sub>
                  <m:r>
                    <w:rPr>
                      <w:rFonts w:ascii="Cambria Math" w:hAnsi="Cambria Math"/>
                      <w:noProof w:val="0"/>
                      <w:color w:val="000000" w:themeColor="text1"/>
                    </w:rPr>
                    <m:t>t</m:t>
                  </m:r>
                </m:sub>
              </m:sSub>
              <m:r>
                <w:rPr>
                  <w:rFonts w:ascii="Cambria Math" w:hAnsi="Cambria Math"/>
                  <w:noProof w:val="0"/>
                  <w:color w:val="000000" w:themeColor="text1"/>
                </w:rPr>
                <m:t>, { i=0, 1,2…n }</m:t>
              </m:r>
            </m:oMath>
          </w:p>
          <w:p w14:paraId="3C317106" w14:textId="290E6B0D" w:rsidR="00E13487" w:rsidRPr="00E13487" w:rsidRDefault="00E13487" w:rsidP="00E13487">
            <w:pPr>
              <w:autoSpaceDE w:val="0"/>
              <w:autoSpaceDN w:val="0"/>
              <w:adjustRightInd w:val="0"/>
              <w:snapToGrid w:val="0"/>
              <w:jc w:val="left"/>
              <w:rPr>
                <w:rFonts w:eastAsiaTheme="minorEastAsia"/>
                <w:noProof w:val="0"/>
                <w:color w:val="000000" w:themeColor="text1"/>
              </w:rPr>
            </w:pPr>
            <w:r>
              <w:rPr>
                <w:rFonts w:eastAsiaTheme="minorEastAsia"/>
                <w:noProof w:val="0"/>
                <w:color w:val="000000" w:themeColor="text1"/>
              </w:rPr>
              <w:t xml:space="preserve">       </w:t>
            </w:r>
            <m:oMath>
              <m:sSub>
                <m:sSubPr>
                  <m:ctrlPr>
                    <w:rPr>
                      <w:rFonts w:ascii="Cambria Math" w:eastAsiaTheme="minorEastAsia" w:hAnsi="Cambria Math"/>
                      <w:i/>
                      <w:noProof w:val="0"/>
                      <w:color w:val="000000" w:themeColor="text1"/>
                    </w:rPr>
                  </m:ctrlPr>
                </m:sSubPr>
                <m:e>
                  <m:r>
                    <w:rPr>
                      <w:rFonts w:ascii="Cambria Math" w:eastAsiaTheme="minorEastAsia" w:hAnsi="Cambria Math"/>
                      <w:noProof w:val="0"/>
                      <w:color w:val="000000" w:themeColor="text1"/>
                    </w:rPr>
                    <m:t>S</m:t>
                  </m:r>
                </m:e>
                <m:sub>
                  <m:r>
                    <w:rPr>
                      <w:rFonts w:ascii="Cambria Math" w:eastAsiaTheme="minorEastAsia" w:hAnsi="Cambria Math"/>
                      <w:noProof w:val="0"/>
                      <w:color w:val="000000" w:themeColor="text1"/>
                    </w:rPr>
                    <m:t>freq</m:t>
                  </m:r>
                </m:sub>
              </m:sSub>
              <m:r>
                <w:rPr>
                  <w:rFonts w:ascii="Cambria Math" w:eastAsiaTheme="minorEastAsia" w:hAnsi="Cambria Math"/>
                  <w:noProof w:val="0"/>
                  <w:color w:val="000000" w:themeColor="text1"/>
                </w:rPr>
                <m:t xml:space="preserve">= fourier_trans_freq. </m:t>
              </m:r>
              <m:d>
                <m:dPr>
                  <m:ctrlPr>
                    <w:rPr>
                      <w:rFonts w:ascii="Cambria Math" w:eastAsiaTheme="minorEastAsia" w:hAnsi="Cambria Math"/>
                      <w:i/>
                      <w:noProof w:val="0"/>
                      <w:color w:val="000000" w:themeColor="text1"/>
                    </w:rPr>
                  </m:ctrlPr>
                </m:dPr>
                <m:e>
                  <m:sSub>
                    <m:sSubPr>
                      <m:ctrlPr>
                        <w:rPr>
                          <w:rFonts w:ascii="Cambria Math" w:eastAsiaTheme="minorEastAsia" w:hAnsi="Cambria Math"/>
                          <w:i/>
                          <w:noProof w:val="0"/>
                          <w:color w:val="000000" w:themeColor="text1"/>
                        </w:rPr>
                      </m:ctrlPr>
                    </m:sSubPr>
                    <m:e>
                      <m:r>
                        <w:rPr>
                          <w:rFonts w:ascii="Cambria Math" w:eastAsiaTheme="minorEastAsia" w:hAnsi="Cambria Math"/>
                          <w:noProof w:val="0"/>
                          <w:color w:val="000000" w:themeColor="text1"/>
                        </w:rPr>
                        <m:t>x</m:t>
                      </m:r>
                    </m:e>
                    <m:sub>
                      <m:r>
                        <w:rPr>
                          <w:rFonts w:ascii="Cambria Math" w:eastAsiaTheme="minorEastAsia" w:hAnsi="Cambria Math"/>
                          <w:noProof w:val="0"/>
                          <w:color w:val="000000" w:themeColor="text1"/>
                        </w:rPr>
                        <m:t>i</m:t>
                      </m:r>
                    </m:sub>
                  </m:sSub>
                </m:e>
              </m:d>
              <m:r>
                <w:rPr>
                  <w:rFonts w:ascii="Cambria Math" w:hAnsi="Cambria Math"/>
                  <w:noProof w:val="0"/>
                  <w:color w:val="000000" w:themeColor="text1"/>
                </w:rPr>
                <m:t xml:space="preserve"> </m:t>
              </m:r>
            </m:oMath>
          </w:p>
          <w:p w14:paraId="673F6C77" w14:textId="1399CC77" w:rsidR="00E51774" w:rsidRPr="00E13487" w:rsidRDefault="00E13487" w:rsidP="00E13487">
            <w:pPr>
              <w:autoSpaceDE w:val="0"/>
              <w:autoSpaceDN w:val="0"/>
              <w:adjustRightInd w:val="0"/>
              <w:snapToGrid w:val="0"/>
              <w:jc w:val="left"/>
              <w:rPr>
                <w:rFonts w:eastAsiaTheme="minorEastAsia"/>
                <w:noProof w:val="0"/>
                <w:color w:val="000000" w:themeColor="text1"/>
              </w:rPr>
            </w:pPr>
            <w:r>
              <w:rPr>
                <w:rFonts w:eastAsiaTheme="minorEastAsia"/>
                <w:noProof w:val="0"/>
                <w:color w:val="000000" w:themeColor="text1"/>
              </w:rPr>
              <w:lastRenderedPageBreak/>
              <w:t xml:space="preserve">       </w:t>
            </w:r>
            <m:oMath>
              <m:sSub>
                <m:sSubPr>
                  <m:ctrlPr>
                    <w:rPr>
                      <w:rFonts w:ascii="Cambria Math" w:hAnsi="Cambria Math"/>
                      <w:i/>
                      <w:noProof w:val="0"/>
                      <w:color w:val="000000" w:themeColor="text1"/>
                    </w:rPr>
                  </m:ctrlPr>
                </m:sSubPr>
                <m:e>
                  <m:r>
                    <w:rPr>
                      <w:rFonts w:ascii="Cambria Math" w:hAnsi="Cambria Math"/>
                      <w:noProof w:val="0"/>
                      <w:color w:val="000000" w:themeColor="text1"/>
                    </w:rPr>
                    <m:t>x</m:t>
                  </m:r>
                </m:e>
                <m:sub>
                  <m:r>
                    <w:rPr>
                      <w:rFonts w:ascii="Cambria Math" w:hAnsi="Cambria Math"/>
                      <w:noProof w:val="0"/>
                      <w:color w:val="000000" w:themeColor="text1"/>
                    </w:rPr>
                    <m:t>clean</m:t>
                  </m:r>
                </m:sub>
              </m:sSub>
              <m:r>
                <w:rPr>
                  <w:rFonts w:ascii="Cambria Math" w:hAnsi="Cambria Math"/>
                  <w:noProof w:val="0"/>
                  <w:color w:val="000000" w:themeColor="text1"/>
                </w:rPr>
                <m:t>=del (</m:t>
              </m:r>
              <m:sSub>
                <m:sSubPr>
                  <m:ctrlPr>
                    <w:rPr>
                      <w:rFonts w:ascii="Cambria Math" w:eastAsiaTheme="minorEastAsia" w:hAnsi="Cambria Math"/>
                      <w:i/>
                      <w:noProof w:val="0"/>
                      <w:color w:val="000000" w:themeColor="text1"/>
                    </w:rPr>
                  </m:ctrlPr>
                </m:sSubPr>
                <m:e>
                  <m:r>
                    <w:rPr>
                      <w:rFonts w:ascii="Cambria Math" w:eastAsiaTheme="minorEastAsia" w:hAnsi="Cambria Math"/>
                      <w:noProof w:val="0"/>
                      <w:color w:val="000000" w:themeColor="text1"/>
                    </w:rPr>
                    <m:t>x</m:t>
                  </m:r>
                </m:e>
                <m:sub>
                  <m:r>
                    <w:rPr>
                      <w:rFonts w:ascii="Cambria Math" w:eastAsiaTheme="minorEastAsia" w:hAnsi="Cambria Math"/>
                      <w:noProof w:val="0"/>
                      <w:color w:val="000000" w:themeColor="text1"/>
                    </w:rPr>
                    <m:t>i</m:t>
                  </m:r>
                </m:sub>
              </m:sSub>
              <m:r>
                <w:rPr>
                  <w:rFonts w:ascii="Cambria Math" w:hAnsi="Cambria Math"/>
                  <w:noProof w:val="0"/>
                  <w:color w:val="000000" w:themeColor="text1"/>
                </w:rPr>
                <m:t xml:space="preserve">,   </m:t>
              </m:r>
              <m:sSub>
                <m:sSubPr>
                  <m:ctrlPr>
                    <w:rPr>
                      <w:rFonts w:ascii="Cambria Math" w:eastAsiaTheme="minorEastAsia" w:hAnsi="Cambria Math"/>
                      <w:i/>
                      <w:noProof w:val="0"/>
                      <w:color w:val="000000" w:themeColor="text1"/>
                    </w:rPr>
                  </m:ctrlPr>
                </m:sSubPr>
                <m:e>
                  <m:r>
                    <w:rPr>
                      <w:rFonts w:ascii="Cambria Math" w:eastAsiaTheme="minorEastAsia" w:hAnsi="Cambria Math"/>
                      <w:noProof w:val="0"/>
                      <w:color w:val="000000" w:themeColor="text1"/>
                    </w:rPr>
                    <m:t>S</m:t>
                  </m:r>
                </m:e>
                <m:sub>
                  <m:r>
                    <w:rPr>
                      <w:rFonts w:ascii="Cambria Math" w:eastAsiaTheme="minorEastAsia" w:hAnsi="Cambria Math"/>
                      <w:noProof w:val="0"/>
                      <w:color w:val="000000" w:themeColor="text1"/>
                    </w:rPr>
                    <m:t>freq</m:t>
                  </m:r>
                </m:sub>
              </m:sSub>
              <m:r>
                <w:rPr>
                  <w:rFonts w:ascii="Cambria Math" w:hAnsi="Cambria Math"/>
                  <w:noProof w:val="0"/>
                  <w:color w:val="000000" w:themeColor="text1"/>
                </w:rPr>
                <m:t>&gt;2 Hz)</m:t>
              </m:r>
            </m:oMath>
          </w:p>
          <w:p w14:paraId="0730F650" w14:textId="77777777" w:rsidR="00E51774" w:rsidRPr="000163BB" w:rsidRDefault="00E51774" w:rsidP="00E13487">
            <w:pPr>
              <w:autoSpaceDE w:val="0"/>
              <w:autoSpaceDN w:val="0"/>
              <w:adjustRightInd w:val="0"/>
              <w:snapToGrid w:val="0"/>
              <w:jc w:val="left"/>
              <w:rPr>
                <w:noProof w:val="0"/>
                <w:color w:val="000000" w:themeColor="text1"/>
              </w:rPr>
            </w:pPr>
            <w:r w:rsidRPr="000163BB">
              <w:rPr>
                <w:rFonts w:eastAsiaTheme="minorEastAsia"/>
                <w:noProof w:val="0"/>
                <w:color w:val="000000" w:themeColor="text1"/>
              </w:rPr>
              <w:t xml:space="preserve">Step 4: </w:t>
            </w:r>
            <m:oMath>
              <m:sSub>
                <m:sSubPr>
                  <m:ctrlPr>
                    <w:rPr>
                      <w:rFonts w:ascii="Cambria Math" w:eastAsiaTheme="minorEastAsia" w:hAnsi="Cambria Math"/>
                      <w:i/>
                      <w:noProof w:val="0"/>
                      <w:color w:val="000000" w:themeColor="text1"/>
                    </w:rPr>
                  </m:ctrlPr>
                </m:sSubPr>
                <m:e>
                  <m:r>
                    <w:rPr>
                      <w:rFonts w:ascii="Cambria Math" w:eastAsiaTheme="minorEastAsia" w:hAnsi="Cambria Math"/>
                      <w:noProof w:val="0"/>
                      <w:color w:val="000000" w:themeColor="text1"/>
                    </w:rPr>
                    <m:t>F</m:t>
                  </m:r>
                </m:e>
                <m:sub>
                  <m:r>
                    <w:rPr>
                      <w:rFonts w:ascii="Cambria Math" w:eastAsiaTheme="minorEastAsia" w:hAnsi="Cambria Math"/>
                      <w:noProof w:val="0"/>
                      <w:color w:val="000000" w:themeColor="text1"/>
                    </w:rPr>
                    <m:t>sig</m:t>
                  </m:r>
                </m:sub>
              </m:sSub>
              <m:r>
                <w:rPr>
                  <w:rFonts w:ascii="Cambria Math" w:eastAsiaTheme="minorEastAsia" w:hAnsi="Cambria Math"/>
                  <w:noProof w:val="0"/>
                  <w:color w:val="000000" w:themeColor="text1"/>
                </w:rPr>
                <m:t>=Inverse_fourier_transform (</m:t>
              </m:r>
              <m:sSub>
                <m:sSubPr>
                  <m:ctrlPr>
                    <w:rPr>
                      <w:rFonts w:ascii="Cambria Math" w:eastAsiaTheme="minorEastAsia" w:hAnsi="Cambria Math"/>
                      <w:i/>
                      <w:noProof w:val="0"/>
                      <w:color w:val="000000" w:themeColor="text1"/>
                    </w:rPr>
                  </m:ctrlPr>
                </m:sSubPr>
                <m:e>
                  <m:r>
                    <w:rPr>
                      <w:rFonts w:ascii="Cambria Math" w:eastAsiaTheme="minorEastAsia" w:hAnsi="Cambria Math"/>
                      <w:noProof w:val="0"/>
                      <w:color w:val="000000" w:themeColor="text1"/>
                    </w:rPr>
                    <m:t>x</m:t>
                  </m:r>
                </m:e>
                <m:sub>
                  <m:r>
                    <w:rPr>
                      <w:rFonts w:ascii="Cambria Math" w:eastAsiaTheme="minorEastAsia" w:hAnsi="Cambria Math"/>
                      <w:noProof w:val="0"/>
                      <w:color w:val="000000" w:themeColor="text1"/>
                    </w:rPr>
                    <m:t>clean</m:t>
                  </m:r>
                </m:sub>
              </m:sSub>
              <m:r>
                <w:rPr>
                  <w:rFonts w:ascii="Cambria Math" w:hAnsi="Cambria Math"/>
                  <w:noProof w:val="0"/>
                  <w:color w:val="000000" w:themeColor="text1"/>
                </w:rPr>
                <m:t>)</m:t>
              </m:r>
            </m:oMath>
          </w:p>
        </w:tc>
      </w:tr>
    </w:tbl>
    <w:p w14:paraId="7279739A" w14:textId="77777777" w:rsidR="00E51774" w:rsidRPr="00590AAC" w:rsidRDefault="00E51774" w:rsidP="00590AAC">
      <w:pPr>
        <w:adjustRightInd w:val="0"/>
        <w:snapToGrid w:val="0"/>
        <w:ind w:firstLine="720"/>
        <w:rPr>
          <w:noProof w:val="0"/>
          <w:sz w:val="2"/>
          <w:szCs w:val="2"/>
        </w:rPr>
      </w:pPr>
    </w:p>
    <w:p w14:paraId="793E5012" w14:textId="7E70BD41" w:rsidR="003571BB" w:rsidRPr="00590AAC" w:rsidRDefault="005B1DE5" w:rsidP="00E13487">
      <w:pPr>
        <w:pStyle w:val="MDPI52figure"/>
        <w:ind w:left="2608"/>
        <w:jc w:val="left"/>
      </w:pPr>
      <w:r w:rsidRPr="00590AAC">
        <w:rPr>
          <w:noProof/>
        </w:rPr>
        <w:drawing>
          <wp:inline distT="0" distB="0" distL="0" distR="0" wp14:anchorId="00E93932" wp14:editId="722A716C">
            <wp:extent cx="4917973" cy="2513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48242" cy="2529438"/>
                    </a:xfrm>
                    <a:prstGeom prst="rect">
                      <a:avLst/>
                    </a:prstGeom>
                  </pic:spPr>
                </pic:pic>
              </a:graphicData>
            </a:graphic>
          </wp:inline>
        </w:drawing>
      </w:r>
    </w:p>
    <w:p w14:paraId="28EC88C0" w14:textId="66324756" w:rsidR="005B1DE5" w:rsidRPr="00590AAC" w:rsidRDefault="00E13487" w:rsidP="00E13487">
      <w:pPr>
        <w:pStyle w:val="MDPI51figurecaption"/>
        <w:jc w:val="both"/>
      </w:pPr>
      <w:r w:rsidRPr="00E13487">
        <w:rPr>
          <w:b/>
          <w:bCs/>
        </w:rPr>
        <w:t xml:space="preserve">Figure 3. </w:t>
      </w:r>
      <w:r w:rsidR="005B1DE5" w:rsidRPr="00E13487">
        <w:t>(</w:t>
      </w:r>
      <w:r w:rsidR="005B1DE5" w:rsidRPr="00E13487">
        <w:rPr>
          <w:b/>
          <w:bCs/>
        </w:rPr>
        <w:t>a</w:t>
      </w:r>
      <w:r w:rsidR="005B1DE5" w:rsidRPr="00E13487">
        <w:t xml:space="preserve">) </w:t>
      </w:r>
      <w:r w:rsidR="00897578" w:rsidRPr="00E13487">
        <w:t xml:space="preserve">Spectrogram before </w:t>
      </w:r>
      <w:r w:rsidR="005B1DE5" w:rsidRPr="00E13487">
        <w:t xml:space="preserve">frequency filtration: </w:t>
      </w:r>
      <w:r w:rsidR="005B1DE5" w:rsidRPr="00E13487">
        <w:rPr>
          <w:i/>
          <w:iCs/>
        </w:rPr>
        <w:t>x</w:t>
      </w:r>
      <w:r w:rsidR="005B1DE5" w:rsidRPr="00E13487">
        <w:t>-axis (</w:t>
      </w:r>
      <w:r w:rsidR="00CB2B52" w:rsidRPr="00E13487">
        <w:t>d</w:t>
      </w:r>
      <w:r w:rsidR="005B1DE5" w:rsidRPr="00E13487">
        <w:t xml:space="preserve">ata segments), </w:t>
      </w:r>
      <w:r w:rsidR="005B1DE5" w:rsidRPr="00E13487">
        <w:rPr>
          <w:i/>
          <w:iCs/>
        </w:rPr>
        <w:t>y</w:t>
      </w:r>
      <w:r w:rsidR="005B1DE5" w:rsidRPr="00E13487">
        <w:t>-axis (frequency in Hz), (</w:t>
      </w:r>
      <w:r w:rsidR="005B1DE5" w:rsidRPr="00E13487">
        <w:rPr>
          <w:b/>
          <w:bCs/>
        </w:rPr>
        <w:t>b</w:t>
      </w:r>
      <w:r w:rsidR="005B1DE5" w:rsidRPr="00E13487">
        <w:t xml:space="preserve">) </w:t>
      </w:r>
      <w:r w:rsidR="00CB2B52" w:rsidRPr="00E13487">
        <w:t>s</w:t>
      </w:r>
      <w:r w:rsidR="005B1DE5" w:rsidRPr="00E13487">
        <w:t>pectrogram</w:t>
      </w:r>
      <w:r w:rsidR="005B1DE5" w:rsidRPr="00590AAC">
        <w:t xml:space="preserve"> after frequency filtration: </w:t>
      </w:r>
      <w:r w:rsidR="005B1DE5" w:rsidRPr="00E13487">
        <w:rPr>
          <w:i/>
          <w:iCs/>
        </w:rPr>
        <w:t>x</w:t>
      </w:r>
      <w:r w:rsidR="005B1DE5" w:rsidRPr="00590AAC">
        <w:t>-axis (</w:t>
      </w:r>
      <w:r w:rsidR="00CB2B52" w:rsidRPr="00590AAC">
        <w:t>d</w:t>
      </w:r>
      <w:r w:rsidR="005B1DE5" w:rsidRPr="00590AAC">
        <w:t xml:space="preserve">ata segments), </w:t>
      </w:r>
      <w:r w:rsidR="005B1DE5" w:rsidRPr="00E13487">
        <w:rPr>
          <w:i/>
          <w:iCs/>
        </w:rPr>
        <w:t>y</w:t>
      </w:r>
      <w:r w:rsidR="005B1DE5" w:rsidRPr="00590AAC">
        <w:t>-axis (frequency in Hz)</w:t>
      </w:r>
      <w:r>
        <w:t>.</w:t>
      </w:r>
    </w:p>
    <w:p w14:paraId="29026F79" w14:textId="075A46D6" w:rsidR="00D07D35" w:rsidRPr="00E13487" w:rsidRDefault="00E13487" w:rsidP="00E13487">
      <w:pPr>
        <w:pStyle w:val="MDPI23heading3"/>
        <w:spacing w:before="240"/>
      </w:pPr>
      <w:r w:rsidRPr="00E13487">
        <w:t xml:space="preserve">3.1.3. </w:t>
      </w:r>
      <w:r w:rsidR="00D07D35" w:rsidRPr="00E13487">
        <w:t>Spectrograms</w:t>
      </w:r>
    </w:p>
    <w:p w14:paraId="1D4F2E77" w14:textId="4417F74E" w:rsidR="00D07D35" w:rsidRPr="00590AAC" w:rsidRDefault="00D07D35" w:rsidP="00E13487">
      <w:pPr>
        <w:pStyle w:val="MDPI31text"/>
      </w:pPr>
      <w:r w:rsidRPr="00590AAC">
        <w:t xml:space="preserve">The spectrograms give a more distinguishable shape </w:t>
      </w:r>
      <w:r w:rsidR="00513977">
        <w:t>to</w:t>
      </w:r>
      <w:r w:rsidR="00513977" w:rsidRPr="00590AAC">
        <w:t xml:space="preserve"> </w:t>
      </w:r>
      <w:r w:rsidRPr="00590AAC">
        <w:t>the signals than the raw signals [</w:t>
      </w:r>
      <w:del w:id="341" w:author="Safdar Muhammad Farhan (DOKT) [2]" w:date="2022-12-05T15:56:00Z">
        <w:r w:rsidRPr="00590AAC" w:rsidDel="00AD101C">
          <w:delText>16</w:delText>
        </w:r>
      </w:del>
      <w:ins w:id="342" w:author="Safdar Muhammad Farhan (DOKT) [2]" w:date="2022-12-05T15:56:00Z">
        <w:r w:rsidR="00AD101C">
          <w:t>25</w:t>
        </w:r>
      </w:ins>
      <w:r w:rsidR="00342E93">
        <w:t>,</w:t>
      </w:r>
      <w:del w:id="343" w:author="Safdar Muhammad Farhan (DOKT) [2]" w:date="2022-12-05T15:56:00Z">
        <w:r w:rsidRPr="00590AAC" w:rsidDel="00AD101C">
          <w:delText>17</w:delText>
        </w:r>
      </w:del>
      <w:ins w:id="344" w:author="Safdar Muhammad Farhan (DOKT) [2]" w:date="2022-12-05T15:56:00Z">
        <w:r w:rsidR="00AD101C">
          <w:t>26</w:t>
        </w:r>
      </w:ins>
      <w:r w:rsidRPr="00590AAC">
        <w:t>]. Therefore, spectrograms</w:t>
      </w:r>
      <w:r w:rsidR="005761CB" w:rsidRPr="00590AAC">
        <w:t xml:space="preserve"> were produced</w:t>
      </w:r>
      <w:r w:rsidRPr="00590AAC">
        <w:t xml:space="preserve"> after performing the denoising and frequency filtration procedures. SciPy signal library </w:t>
      </w:r>
      <w:r w:rsidR="005761CB" w:rsidRPr="00590AAC">
        <w:t xml:space="preserve">was utilized </w:t>
      </w:r>
      <w:r w:rsidRPr="00590AAC">
        <w:t>to import the STFT</w:t>
      </w:r>
      <w:r w:rsidR="00513977">
        <w:t>-</w:t>
      </w:r>
      <w:r w:rsidRPr="00590AAC">
        <w:t xml:space="preserve">based transformation for the spectrograms. The STFT takes a few arguments (as discussed in the introduction section) to generate the spectrograms. </w:t>
      </w:r>
      <w:r w:rsidR="005761CB" w:rsidRPr="00590AAC">
        <w:t>S</w:t>
      </w:r>
      <w:r w:rsidRPr="00590AAC">
        <w:t>everal parameter values</w:t>
      </w:r>
      <w:r w:rsidR="005761CB" w:rsidRPr="00590AAC">
        <w:t xml:space="preserve"> were tested</w:t>
      </w:r>
      <w:r w:rsidRPr="00590AAC">
        <w:t xml:space="preserve"> and found few suitable by manual visualization where spectrograms give better interpretation and are more distinct. Thus, the number of </w:t>
      </w:r>
      <w:bookmarkStart w:id="345" w:name="_Int_UktKXd20"/>
      <w:r w:rsidRPr="00590AAC">
        <w:t>FFTs</w:t>
      </w:r>
      <w:bookmarkEnd w:id="345"/>
      <w:r w:rsidRPr="00590AAC">
        <w:t xml:space="preserve"> (NFFT) and segments </w:t>
      </w:r>
      <w:r w:rsidR="00471199" w:rsidRPr="00590AAC">
        <w:t xml:space="preserve">were set </w:t>
      </w:r>
      <w:r w:rsidRPr="00590AAC">
        <w:t>to 9, over looping length to half of the NFFT</w:t>
      </w:r>
      <w:r w:rsidR="00513977">
        <w:t>,</w:t>
      </w:r>
      <w:r w:rsidRPr="00590AAC">
        <w:t xml:space="preserve"> and sampling frequency to</w:t>
      </w:r>
      <w:r w:rsidR="00E13487">
        <w:t xml:space="preserve"> </w:t>
      </w:r>
      <w:r w:rsidRPr="00590AAC">
        <w:t xml:space="preserve">100 Hz at which signals were computed by the machine. The dimensions of the spectrograms were set to </w:t>
      </w:r>
      <w:r w:rsidRPr="00E13487">
        <w:t>64</w:t>
      </w:r>
      <w:r w:rsidR="00E13487" w:rsidRPr="00E13487">
        <w:t xml:space="preserve"> × </w:t>
      </w:r>
      <w:r w:rsidRPr="00E13487">
        <w:t>64 wi</w:t>
      </w:r>
      <w:r w:rsidRPr="00590AAC">
        <w:t xml:space="preserve">th the grayscale color map and stored in the form of portable network graphics </w:t>
      </w:r>
      <w:r w:rsidRPr="00E13487">
        <w:t>(.PNG</w:t>
      </w:r>
      <w:r w:rsidRPr="00590AAC">
        <w:t>) images.</w:t>
      </w:r>
    </w:p>
    <w:p w14:paraId="742BE745" w14:textId="6BC2032F" w:rsidR="00D07D35" w:rsidRPr="00E13487" w:rsidRDefault="00E13487" w:rsidP="00E13487">
      <w:pPr>
        <w:pStyle w:val="MDPI22heading2"/>
        <w:spacing w:before="240"/>
      </w:pPr>
      <w:r w:rsidRPr="00E13487">
        <w:t xml:space="preserve">3.2. </w:t>
      </w:r>
      <w:r w:rsidR="00D07D35" w:rsidRPr="00E13487">
        <w:t>Dataset Preparation</w:t>
      </w:r>
    </w:p>
    <w:p w14:paraId="4B4D72D0" w14:textId="4C15D901" w:rsidR="009928AC" w:rsidRPr="00590AAC" w:rsidRDefault="00184301" w:rsidP="00E13487">
      <w:pPr>
        <w:pStyle w:val="MDPI31text"/>
      </w:pPr>
      <w:r w:rsidRPr="00590AAC">
        <w:t xml:space="preserve">The PTB-XL signal </w:t>
      </w:r>
      <w:r w:rsidR="00513977">
        <w:t>was</w:t>
      </w:r>
      <w:r w:rsidR="00513977" w:rsidRPr="00590AAC">
        <w:t xml:space="preserve"> </w:t>
      </w:r>
      <w:r w:rsidRPr="00590AAC">
        <w:t>originally calculated at sampling rate</w:t>
      </w:r>
      <w:r w:rsidR="00513977">
        <w:t>s</w:t>
      </w:r>
      <w:r w:rsidRPr="00590AAC">
        <w:t xml:space="preserve"> of 100 Hz and 500 Hz. However, 100 Hz sampling rate was chosen in which each signal measured for 10 </w:t>
      </w:r>
      <w:r w:rsidR="00342E93">
        <w:t>s</w:t>
      </w:r>
      <w:r w:rsidRPr="00590AAC">
        <w:t xml:space="preserve"> of the length. </w:t>
      </w:r>
      <w:r w:rsidR="00D07D35" w:rsidRPr="00590AAC">
        <w:t xml:space="preserve">The dataset consisted of 44 classes, out of which only a few had a higher number of samples. There was a class imbalance among the dataset classes. </w:t>
      </w:r>
      <w:r w:rsidR="00CC5B43" w:rsidRPr="00590AAC">
        <w:t>T</w:t>
      </w:r>
      <w:r w:rsidR="00D07D35" w:rsidRPr="00590AAC">
        <w:t>he whole dataset</w:t>
      </w:r>
      <w:r w:rsidR="00CC5B43" w:rsidRPr="00590AAC">
        <w:t xml:space="preserve"> divided</w:t>
      </w:r>
      <w:r w:rsidR="00D07D35" w:rsidRPr="00590AAC">
        <w:t xml:space="preserve"> into two parts ASMI and normal (NORM) according to proposed work. ECG consists of 12</w:t>
      </w:r>
      <w:r w:rsidR="00513977">
        <w:t xml:space="preserve"> </w:t>
      </w:r>
      <w:r w:rsidR="00D07D35" w:rsidRPr="00590AAC">
        <w:t>leads (I, II, III, aVR, aVL, aVF, v1</w:t>
      </w:r>
      <w:r w:rsidR="00E13487">
        <w:t>–</w:t>
      </w:r>
      <w:r w:rsidR="00D07D35" w:rsidRPr="00590AAC">
        <w:t xml:space="preserve">v6), only v1 lead data is acquired in the dataset preparation. </w:t>
      </w:r>
      <w:r w:rsidR="004C6351" w:rsidRPr="00590AAC">
        <w:t>O</w:t>
      </w:r>
      <w:r w:rsidR="00D07D35" w:rsidRPr="00590AAC">
        <w:t>nly those samples</w:t>
      </w:r>
      <w:r w:rsidR="004C6351" w:rsidRPr="00590AAC">
        <w:t xml:space="preserve"> were inserted</w:t>
      </w:r>
      <w:r w:rsidR="00D07D35" w:rsidRPr="00590AAC">
        <w:t xml:space="preserve"> in the ASMI class</w:t>
      </w:r>
      <w:r w:rsidR="00083C8E">
        <w:t>,</w:t>
      </w:r>
      <w:r w:rsidR="00D07D35" w:rsidRPr="00590AAC">
        <w:t xml:space="preserve"> which originally belonged to this and the rest of the images were moved to the NORM class. Since the class imbalance occurs for the ASMI, </w:t>
      </w:r>
      <w:r w:rsidR="00B77EDF" w:rsidRPr="00590AAC">
        <w:t xml:space="preserve">therefore, </w:t>
      </w:r>
      <w:r w:rsidR="00D07D35" w:rsidRPr="00590AAC">
        <w:t xml:space="preserve">two data augmentation approaches </w:t>
      </w:r>
      <w:r w:rsidR="00B77EDF" w:rsidRPr="00590AAC">
        <w:t xml:space="preserve">were applied i.e., </w:t>
      </w:r>
      <w:r w:rsidR="00D07D35" w:rsidRPr="00590AAC">
        <w:t xml:space="preserve">horizontal flip and image contrast enhancement. However, </w:t>
      </w:r>
      <w:r w:rsidR="00B77EDF" w:rsidRPr="00590AAC">
        <w:t>it has been carefully considered to use only data</w:t>
      </w:r>
      <w:r w:rsidR="00D07D35" w:rsidRPr="00590AAC">
        <w:t xml:space="preserve"> augmentation approaches</w:t>
      </w:r>
      <w:r w:rsidR="00083C8E">
        <w:t>,</w:t>
      </w:r>
      <w:r w:rsidR="00D07D35" w:rsidRPr="00590AAC">
        <w:t xml:space="preserve"> which have no effect or </w:t>
      </w:r>
      <w:r w:rsidR="00B77EDF" w:rsidRPr="00590AAC">
        <w:t xml:space="preserve">have possible </w:t>
      </w:r>
      <w:r w:rsidR="00D07D35" w:rsidRPr="00590AAC">
        <w:t>minimum on original data.</w:t>
      </w:r>
      <w:r w:rsidR="00590AAC" w:rsidRPr="00590AAC">
        <w:t xml:space="preserve"> </w:t>
      </w:r>
      <w:r w:rsidR="00B77EDF" w:rsidRPr="00590AAC">
        <w:t>S</w:t>
      </w:r>
      <w:r w:rsidR="00D07D35" w:rsidRPr="00590AAC">
        <w:t>ome images</w:t>
      </w:r>
      <w:r w:rsidR="00B77EDF" w:rsidRPr="00590AAC">
        <w:t xml:space="preserve"> were also duplicated</w:t>
      </w:r>
      <w:r w:rsidR="00D07D35" w:rsidRPr="00590AAC">
        <w:t xml:space="preserve"> to deal with the ASMI class imbalance problem</w:t>
      </w:r>
      <w:r w:rsidR="00E13487">
        <w:t>.</w:t>
      </w:r>
    </w:p>
    <w:p w14:paraId="61458A8E" w14:textId="0628D1E3" w:rsidR="00D07D35" w:rsidRPr="00E13487" w:rsidRDefault="00E13487" w:rsidP="00E13487">
      <w:pPr>
        <w:pStyle w:val="MDPI22heading2"/>
        <w:spacing w:before="240"/>
      </w:pPr>
      <w:r w:rsidRPr="00E13487">
        <w:t xml:space="preserve">3.3. </w:t>
      </w:r>
      <w:r w:rsidR="00D07D35" w:rsidRPr="00E13487">
        <w:t>Model Architecture</w:t>
      </w:r>
    </w:p>
    <w:p w14:paraId="16B9D682" w14:textId="7D32D294" w:rsidR="00D07D35" w:rsidRPr="00590AAC" w:rsidRDefault="00D07D35" w:rsidP="00E13487">
      <w:pPr>
        <w:pStyle w:val="MDPI31text"/>
      </w:pPr>
      <w:r w:rsidRPr="00590AAC">
        <w:lastRenderedPageBreak/>
        <w:t xml:space="preserve">As discussed earlier, CNN model is one of the popular classification models </w:t>
      </w:r>
      <w:r w:rsidR="00513977">
        <w:t>for</w:t>
      </w:r>
      <w:r w:rsidR="00513977" w:rsidRPr="00590AAC">
        <w:t xml:space="preserve"> </w:t>
      </w:r>
      <w:r w:rsidRPr="00590AAC">
        <w:t>image data. Therefore, the said model is chosen for current study to perform classification over the prepared dataset. The projected architecture is given in Fig</w:t>
      </w:r>
      <w:r w:rsidR="00E13487">
        <w:t>ure</w:t>
      </w:r>
      <w:r w:rsidRPr="00590AAC">
        <w:t xml:space="preserve"> </w:t>
      </w:r>
      <w:r w:rsidR="00897578" w:rsidRPr="00590AAC">
        <w:t>4</w:t>
      </w:r>
      <w:r w:rsidRPr="00590AAC">
        <w:t>.</w:t>
      </w:r>
    </w:p>
    <w:p w14:paraId="726707AC" w14:textId="6B70419D" w:rsidR="00D07D35" w:rsidRPr="00590AAC" w:rsidRDefault="00E13487" w:rsidP="00E13487">
      <w:pPr>
        <w:pStyle w:val="MDPI52figure"/>
        <w:ind w:left="2608"/>
        <w:jc w:val="left"/>
      </w:pPr>
      <w:r w:rsidRPr="00590AAC">
        <w:rPr>
          <w:noProof/>
        </w:rPr>
        <w:drawing>
          <wp:inline distT="0" distB="0" distL="0" distR="0" wp14:anchorId="4C92200B" wp14:editId="71337753">
            <wp:extent cx="4579620" cy="1334770"/>
            <wp:effectExtent l="0" t="0" r="0" b="0"/>
            <wp:docPr id="5" name="Picture 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Diagram&#10;&#10;Description automatically generated"/>
                    <pic:cNvPicPr/>
                  </pic:nvPicPr>
                  <pic:blipFill>
                    <a:blip r:embed="rId18"/>
                    <a:stretch>
                      <a:fillRect/>
                    </a:stretch>
                  </pic:blipFill>
                  <pic:spPr>
                    <a:xfrm>
                      <a:off x="0" y="0"/>
                      <a:ext cx="4616136" cy="1345413"/>
                    </a:xfrm>
                    <a:prstGeom prst="rect">
                      <a:avLst/>
                    </a:prstGeom>
                  </pic:spPr>
                </pic:pic>
              </a:graphicData>
            </a:graphic>
          </wp:inline>
        </w:drawing>
      </w:r>
    </w:p>
    <w:p w14:paraId="13BF259B" w14:textId="1D60A639" w:rsidR="0048012E" w:rsidRPr="00590AAC" w:rsidRDefault="00E13487" w:rsidP="00E13487">
      <w:pPr>
        <w:pStyle w:val="MDPI51figurecaption"/>
        <w:jc w:val="both"/>
      </w:pPr>
      <w:r w:rsidRPr="00E13487">
        <w:rPr>
          <w:b/>
          <w:bCs/>
        </w:rPr>
        <w:t xml:space="preserve">Figure 4. </w:t>
      </w:r>
      <w:r w:rsidR="00D07D35" w:rsidRPr="00590AAC">
        <w:t xml:space="preserve">Proposed </w:t>
      </w:r>
      <w:r w:rsidR="00F04E53" w:rsidRPr="00590AAC">
        <w:t>m</w:t>
      </w:r>
      <w:r w:rsidR="00D07D35" w:rsidRPr="00590AAC">
        <w:t xml:space="preserve">odel </w:t>
      </w:r>
      <w:r w:rsidR="00F04E53" w:rsidRPr="00590AAC">
        <w:t>a</w:t>
      </w:r>
      <w:r w:rsidR="00D07D35" w:rsidRPr="00590AAC">
        <w:t>rchitecture</w:t>
      </w:r>
      <w:r w:rsidR="00F04E53" w:rsidRPr="00590AAC">
        <w:t xml:space="preserve"> with 1 input layer, 4 convolutional layers and 1 output layer</w:t>
      </w:r>
      <w:r>
        <w:t>.</w:t>
      </w:r>
    </w:p>
    <w:p w14:paraId="56B632FD" w14:textId="21C56217" w:rsidR="00D07D35" w:rsidRPr="00590AAC" w:rsidRDefault="00D07D35" w:rsidP="00E13487">
      <w:pPr>
        <w:pStyle w:val="MDPI31text"/>
      </w:pPr>
      <w:r w:rsidRPr="00590AAC">
        <w:t xml:space="preserve">In </w:t>
      </w:r>
      <w:r w:rsidR="00F46055" w:rsidRPr="00590AAC">
        <w:t>the</w:t>
      </w:r>
      <w:r w:rsidRPr="00590AAC">
        <w:t xml:space="preserve"> proposed 2-dimensional CNN model, four convolutional layers were applied. The input layer accepts a 64</w:t>
      </w:r>
      <w:r w:rsidR="00E13487">
        <w:t xml:space="preserve"> × </w:t>
      </w:r>
      <w:r w:rsidR="00083C8E" w:rsidRPr="00590AAC">
        <w:t>64-dimension</w:t>
      </w:r>
      <w:r w:rsidRPr="00590AAC">
        <w:t xml:space="preserve"> image as a spectrogram. The first layer has 64 filters (3</w:t>
      </w:r>
      <w:r w:rsidR="00E13487">
        <w:t xml:space="preserve"> × </w:t>
      </w:r>
      <w:r w:rsidRPr="00590AAC">
        <w:t>3) in size along with 2D Max Pooling (2</w:t>
      </w:r>
      <w:r w:rsidR="00E13487">
        <w:t xml:space="preserve"> × </w:t>
      </w:r>
      <w:r w:rsidRPr="00590AAC">
        <w:t>2) in size and 0.25 dropout to avoid overfitting. In the second layer, the filter size increased to 128 with a size of 3</w:t>
      </w:r>
      <w:r w:rsidR="00E13487">
        <w:t xml:space="preserve"> × </w:t>
      </w:r>
      <w:r w:rsidRPr="00590AAC">
        <w:t>3</w:t>
      </w:r>
      <w:r w:rsidR="00D54571">
        <w:t>,</w:t>
      </w:r>
      <w:r w:rsidRPr="00590AAC">
        <w:t xml:space="preserve"> and 2D Max Pooling (2</w:t>
      </w:r>
      <w:r w:rsidR="00E13487">
        <w:t xml:space="preserve"> × </w:t>
      </w:r>
      <w:r w:rsidRPr="00590AAC">
        <w:t>2) was added. The third layer was formed with an increased 256 filters (3</w:t>
      </w:r>
      <w:r w:rsidR="00E13487">
        <w:t xml:space="preserve"> × </w:t>
      </w:r>
      <w:r w:rsidRPr="00590AAC">
        <w:t>3), 2D Max Pooling (2</w:t>
      </w:r>
      <w:r w:rsidR="00E13487">
        <w:t xml:space="preserve"> × </w:t>
      </w:r>
      <w:r w:rsidRPr="00590AAC">
        <w:t>2)</w:t>
      </w:r>
      <w:r w:rsidR="00D54571">
        <w:t>,</w:t>
      </w:r>
      <w:r w:rsidRPr="00590AAC">
        <w:t xml:space="preserve"> and 0.25 dropout. The fourth layer consisted of 64 filters (3</w:t>
      </w:r>
      <w:r w:rsidR="00E13487">
        <w:t xml:space="preserve"> × </w:t>
      </w:r>
      <w:r w:rsidRPr="00590AAC">
        <w:t>3), 2D Max Pooling (2</w:t>
      </w:r>
      <w:r w:rsidR="00E13487">
        <w:t xml:space="preserve"> × </w:t>
      </w:r>
      <w:r w:rsidRPr="00590AAC">
        <w:t>2)</w:t>
      </w:r>
      <w:r w:rsidR="00D54571">
        <w:t>,</w:t>
      </w:r>
      <w:r w:rsidRPr="00590AAC">
        <w:t xml:space="preserve"> and 0.25 dropout. The biases and rectifier linear unit (ReLu) activation function were added in each layer. Next, the flatten layer comes up</w:t>
      </w:r>
      <w:r w:rsidR="00D54571">
        <w:t>,</w:t>
      </w:r>
      <w:r w:rsidRPr="00590AAC">
        <w:t xml:space="preserve"> and then a fully connected dense layer with 8 filters size appears. Lastly, one denser layer as an output layer structured with 1 filter size, sigmoid activation function</w:t>
      </w:r>
      <w:r w:rsidR="00D54571">
        <w:t>,</w:t>
      </w:r>
      <w:r w:rsidRPr="00590AAC">
        <w:t xml:space="preserve"> and L1 type of activity regularizer. The total number of parameters in </w:t>
      </w:r>
      <w:r w:rsidR="007514C2" w:rsidRPr="00590AAC">
        <w:t>this</w:t>
      </w:r>
      <w:r w:rsidRPr="00590AAC">
        <w:t xml:space="preserve"> model </w:t>
      </w:r>
      <w:r w:rsidR="007514C2" w:rsidRPr="00590AAC">
        <w:t>are</w:t>
      </w:r>
      <w:r w:rsidRPr="00590AAC">
        <w:t xml:space="preserve"> 0.52 million. In the model compilation, binary cross entropy loss with learning rate 0.001 and Adam optimizer was set.</w:t>
      </w:r>
      <w:r w:rsidR="00590AAC" w:rsidRPr="00590AAC">
        <w:t xml:space="preserve"> </w:t>
      </w:r>
      <w:r w:rsidR="00D91815" w:rsidRPr="00590AAC">
        <w:t>The given architecture is chosen by taking six number of layers randomly at start and attempted model training with different hyperparameters. However, the accuracy was not good as it is. Therefore, number of layers were reduced</w:t>
      </w:r>
      <w:r w:rsidR="00D54571">
        <w:t>,</w:t>
      </w:r>
      <w:r w:rsidR="00D91815" w:rsidRPr="00590AAC">
        <w:t xml:space="preserve"> and re-tune the hyperparameters. The best accuracy achieved at four layers and with the mentioned hyperparameters i.e., as given above.</w:t>
      </w:r>
    </w:p>
    <w:p w14:paraId="4A180D80" w14:textId="371D6F80" w:rsidR="00D07D35" w:rsidRPr="00590AAC" w:rsidRDefault="00E13487" w:rsidP="00E13487">
      <w:pPr>
        <w:pStyle w:val="MDPI21heading1"/>
      </w:pPr>
      <w:r>
        <w:t xml:space="preserve">4. </w:t>
      </w:r>
      <w:r w:rsidR="001441BE" w:rsidRPr="00590AAC">
        <w:t>Experimental Setting and Results</w:t>
      </w:r>
    </w:p>
    <w:p w14:paraId="7C658FE5" w14:textId="602D0B3B" w:rsidR="00D07D35" w:rsidRPr="00590AAC" w:rsidRDefault="00D07D35" w:rsidP="00E13487">
      <w:pPr>
        <w:pStyle w:val="MDPI31text"/>
      </w:pPr>
      <w:r w:rsidRPr="00590AAC">
        <w:t xml:space="preserve">A Jupyter notebook </w:t>
      </w:r>
      <w:commentRangeStart w:id="346"/>
      <w:commentRangeStart w:id="347"/>
      <w:del w:id="348" w:author="Safdar Muhammad Farhan (DOKT) [2]" w:date="2022-12-06T12:20:00Z">
        <w:r w:rsidRPr="00590AAC" w:rsidDel="008D7E5D">
          <w:delText xml:space="preserve">over </w:delText>
        </w:r>
      </w:del>
      <w:ins w:id="349" w:author="Safdar Muhammad Farhan (DOKT) [2]" w:date="2022-12-06T12:20:00Z">
        <w:r w:rsidR="008D7E5D">
          <w:t>on</w:t>
        </w:r>
        <w:r w:rsidR="008D7E5D" w:rsidRPr="00590AAC">
          <w:t xml:space="preserve"> </w:t>
        </w:r>
      </w:ins>
      <w:del w:id="350" w:author="Safdar Muhammad Farhan (DOKT) [2]" w:date="2022-12-06T12:20:00Z">
        <w:r w:rsidR="00D54571" w:rsidDel="008D7E5D">
          <w:delText>G</w:delText>
        </w:r>
        <w:r w:rsidRPr="00590AAC" w:rsidDel="008D7E5D">
          <w:delText xml:space="preserve">oogle </w:delText>
        </w:r>
      </w:del>
      <w:ins w:id="351" w:author="Safdar Muhammad Farhan (DOKT) [2]" w:date="2022-12-06T12:20:00Z">
        <w:r w:rsidR="008D7E5D">
          <w:t>g</w:t>
        </w:r>
        <w:r w:rsidR="008D7E5D" w:rsidRPr="00590AAC">
          <w:t xml:space="preserve">oogle </w:t>
        </w:r>
      </w:ins>
      <w:del w:id="352" w:author="Safdar Muhammad Farhan (DOKT) [2]" w:date="2022-12-06T12:20:00Z">
        <w:r w:rsidR="00D54571" w:rsidDel="008D7E5D">
          <w:delText>R</w:delText>
        </w:r>
        <w:r w:rsidRPr="00590AAC" w:rsidDel="008D7E5D">
          <w:delText xml:space="preserve">esearch </w:delText>
        </w:r>
      </w:del>
      <w:ins w:id="353" w:author="Safdar Muhammad Farhan (DOKT) [2]" w:date="2022-12-06T12:20:00Z">
        <w:r w:rsidR="008D7E5D">
          <w:t>r</w:t>
        </w:r>
        <w:r w:rsidR="008D7E5D" w:rsidRPr="00590AAC">
          <w:t xml:space="preserve">esearch </w:t>
        </w:r>
      </w:ins>
      <w:del w:id="354" w:author="Safdar Muhammad Farhan (DOKT) [2]" w:date="2022-12-06T12:20:00Z">
        <w:r w:rsidRPr="00590AAC" w:rsidDel="008D7E5D">
          <w:delText xml:space="preserve">Colab </w:delText>
        </w:r>
      </w:del>
      <w:commentRangeEnd w:id="346"/>
      <w:ins w:id="355" w:author="Safdar Muhammad Farhan (DOKT) [2]" w:date="2022-12-06T12:20:00Z">
        <w:r w:rsidR="008D7E5D">
          <w:t>c</w:t>
        </w:r>
        <w:r w:rsidR="008D7E5D" w:rsidRPr="00590AAC">
          <w:t xml:space="preserve">olab </w:t>
        </w:r>
      </w:ins>
      <w:r w:rsidR="00D54571">
        <w:rPr>
          <w:rStyle w:val="CommentReference"/>
          <w:rFonts w:eastAsia="SimSun"/>
          <w:noProof/>
          <w:snapToGrid/>
          <w:lang w:eastAsia="zh-CN" w:bidi="ar-SA"/>
        </w:rPr>
        <w:commentReference w:id="346"/>
      </w:r>
      <w:commentRangeEnd w:id="347"/>
      <w:r w:rsidR="00A83AD4">
        <w:rPr>
          <w:rStyle w:val="CommentReference"/>
          <w:rFonts w:eastAsia="SimSun"/>
          <w:noProof/>
          <w:snapToGrid/>
          <w:lang w:eastAsia="zh-CN" w:bidi="ar-SA"/>
        </w:rPr>
        <w:commentReference w:id="347"/>
      </w:r>
      <w:r w:rsidRPr="00590AAC">
        <w:t xml:space="preserve">with </w:t>
      </w:r>
      <w:r w:rsidR="00D54571">
        <w:t xml:space="preserve">a </w:t>
      </w:r>
      <w:r w:rsidRPr="00590AAC">
        <w:t>Tesla T4 GPU, 15.10 GB GPU memory</w:t>
      </w:r>
      <w:r w:rsidR="00D54571">
        <w:t>,</w:t>
      </w:r>
      <w:r w:rsidRPr="00590AAC">
        <w:t xml:space="preserve"> and 12.68 GB CPU RAM was set up to perform the experiments. Python as a programming language with several libraries</w:t>
      </w:r>
      <w:r w:rsidR="00D54571">
        <w:t>,</w:t>
      </w:r>
      <w:r w:rsidRPr="00590AAC">
        <w:t xml:space="preserve"> was used. The details of the implementation are as follows:</w:t>
      </w:r>
    </w:p>
    <w:p w14:paraId="6B93DBF0" w14:textId="7B34ED2E" w:rsidR="00B64494" w:rsidRPr="001F7E20" w:rsidRDefault="001F7E20" w:rsidP="001F7E20">
      <w:pPr>
        <w:pStyle w:val="MDPI22heading2"/>
        <w:spacing w:before="240"/>
      </w:pPr>
      <w:r w:rsidRPr="001F7E20">
        <w:t xml:space="preserve">4.1. </w:t>
      </w:r>
      <w:r w:rsidR="00B64494" w:rsidRPr="001F7E20">
        <w:t>Memory Consumption</w:t>
      </w:r>
    </w:p>
    <w:p w14:paraId="0A3DFF71" w14:textId="71654220" w:rsidR="00B64494" w:rsidRDefault="00B64494" w:rsidP="00E13487">
      <w:pPr>
        <w:pStyle w:val="MDPI31text"/>
      </w:pPr>
      <w:r w:rsidRPr="00590AAC">
        <w:t xml:space="preserve">Keeping in view the data size reduction aim, </w:t>
      </w:r>
      <w:r w:rsidR="00281ADB" w:rsidRPr="00590AAC">
        <w:t>firstly, t</w:t>
      </w:r>
      <w:r w:rsidRPr="00590AAC">
        <w:t>wo datasets</w:t>
      </w:r>
      <w:r w:rsidR="00D54571">
        <w:t>,</w:t>
      </w:r>
      <w:r w:rsidRPr="00590AAC">
        <w:t xml:space="preserve"> i.e., spectrograms (as discussed in the pre-processing phase) and raw signals</w:t>
      </w:r>
      <w:r w:rsidR="00D54571">
        <w:t>,</w:t>
      </w:r>
      <w:r w:rsidR="00281ADB" w:rsidRPr="00590AAC">
        <w:t xml:space="preserve"> were created</w:t>
      </w:r>
      <w:r w:rsidRPr="00590AAC">
        <w:t>. The raw signal dataset was generated only with the denoising approach. However, the number of images (39, 908), dimensions (64</w:t>
      </w:r>
      <w:r w:rsidR="00E13487">
        <w:t xml:space="preserve"> × </w:t>
      </w:r>
      <w:r w:rsidRPr="00590AAC">
        <w:t>64)</w:t>
      </w:r>
      <w:r w:rsidR="00D54571">
        <w:t>,</w:t>
      </w:r>
      <w:r w:rsidRPr="00590AAC">
        <w:t xml:space="preserve"> and forecolor as grayscale were the same for </w:t>
      </w:r>
      <w:bookmarkStart w:id="356" w:name="_Int_x0kk2hAA"/>
      <w:r w:rsidRPr="00590AAC">
        <w:t>both datasets</w:t>
      </w:r>
      <w:bookmarkEnd w:id="356"/>
      <w:r w:rsidRPr="00590AAC">
        <w:t>.</w:t>
      </w:r>
    </w:p>
    <w:p w14:paraId="127B0B43" w14:textId="19D2AC4A" w:rsidR="005A5968" w:rsidRPr="00590AAC" w:rsidRDefault="005A5968" w:rsidP="005A5968">
      <w:pPr>
        <w:pStyle w:val="MDPI31text"/>
        <w:spacing w:after="240"/>
      </w:pPr>
      <w:r>
        <w:t xml:space="preserve">Figure </w:t>
      </w:r>
      <w:r w:rsidRPr="00590AAC">
        <w:t xml:space="preserve">5 shows that the proposed spectrograms consume less CPU memory </w:t>
      </w:r>
      <w:r w:rsidR="00D54571" w:rsidRPr="00590AAC">
        <w:t>compared</w:t>
      </w:r>
      <w:r w:rsidRPr="00590AAC">
        <w:t xml:space="preserve"> to the raw signals dataset in </w:t>
      </w:r>
      <w:r>
        <w:t>Figure 5</w:t>
      </w:r>
      <w:r w:rsidRPr="00590AAC">
        <w:t xml:space="preserve">a, while for the GPU memory, </w:t>
      </w:r>
      <w:r w:rsidR="00D54571">
        <w:t xml:space="preserve">the </w:t>
      </w:r>
      <w:r w:rsidRPr="00590AAC">
        <w:t>memory consumption ratio is</w:t>
      </w:r>
      <w:r w:rsidR="00D54571">
        <w:t xml:space="preserve"> the</w:t>
      </w:r>
      <w:r w:rsidRPr="00590AAC">
        <w:t xml:space="preserve"> same for </w:t>
      </w:r>
      <w:bookmarkStart w:id="357" w:name="_Int_507O2Yay"/>
      <w:r w:rsidRPr="00590AAC">
        <w:t>both datasets</w:t>
      </w:r>
      <w:bookmarkEnd w:id="357"/>
      <w:r w:rsidRPr="00590AAC">
        <w:t xml:space="preserve"> in </w:t>
      </w:r>
      <w:r>
        <w:t>Figure 5</w:t>
      </w:r>
      <w:r w:rsidRPr="00590AAC">
        <w:t xml:space="preserve">b. However, around 50% less physical memory consumption can be seen for the spectrograms compared to the raw signals with </w:t>
      </w:r>
      <w:bookmarkStart w:id="358" w:name="_Int_jN84ZZ8V"/>
      <w:r w:rsidRPr="00590AAC">
        <w:t>equivalent properties</w:t>
      </w:r>
      <w:bookmarkEnd w:id="358"/>
      <w:r w:rsidRPr="00590AAC">
        <w:t xml:space="preserve"> in </w:t>
      </w:r>
      <w:r>
        <w:t>Figure 5</w:t>
      </w:r>
      <w:r w:rsidRPr="00590AAC">
        <w:t>c. The said difference is because we reduced the samples in spectrograms by applying frequency filtration. The spectrogram dataset holds</w:t>
      </w:r>
      <w:r w:rsidR="00D54571">
        <w:t xml:space="preserve"> a</w:t>
      </w:r>
      <w:r w:rsidRPr="00590AAC">
        <w:t xml:space="preserve"> physical memory size of 29.3 MB</w:t>
      </w:r>
      <w:r w:rsidR="00D54571">
        <w:t>,</w:t>
      </w:r>
      <w:r w:rsidRPr="00590AAC">
        <w:t xml:space="preserve"> while the raw signals are 58.8 MB data size.</w:t>
      </w:r>
    </w:p>
    <w:p w14:paraId="18C9549C" w14:textId="42FAFD71" w:rsidR="00B64494" w:rsidRPr="00590AAC" w:rsidRDefault="00A537F2" w:rsidP="00E13487">
      <w:pPr>
        <w:pStyle w:val="MDPI52figure"/>
        <w:ind w:left="2608"/>
        <w:jc w:val="left"/>
      </w:pPr>
      <w:r w:rsidRPr="00590AAC">
        <w:rPr>
          <w:noProof/>
        </w:rPr>
        <w:lastRenderedPageBreak/>
        <w:drawing>
          <wp:inline distT="0" distB="0" distL="0" distR="0" wp14:anchorId="31D9B005" wp14:editId="1F2481C7">
            <wp:extent cx="4852490" cy="1961211"/>
            <wp:effectExtent l="0" t="0" r="5715"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9"/>
                    <a:stretch>
                      <a:fillRect/>
                    </a:stretch>
                  </pic:blipFill>
                  <pic:spPr>
                    <a:xfrm>
                      <a:off x="0" y="0"/>
                      <a:ext cx="4869904" cy="1968249"/>
                    </a:xfrm>
                    <a:prstGeom prst="rect">
                      <a:avLst/>
                    </a:prstGeom>
                  </pic:spPr>
                </pic:pic>
              </a:graphicData>
            </a:graphic>
          </wp:inline>
        </w:drawing>
      </w:r>
    </w:p>
    <w:p w14:paraId="054A64B7" w14:textId="42285545" w:rsidR="005D030A" w:rsidRPr="00590AAC" w:rsidRDefault="00E13487" w:rsidP="00E13487">
      <w:pPr>
        <w:pStyle w:val="MDPI51figurecaption"/>
      </w:pPr>
      <w:commentRangeStart w:id="359"/>
      <w:commentRangeStart w:id="360"/>
      <w:r w:rsidRPr="005A5968">
        <w:rPr>
          <w:b/>
          <w:bCs/>
          <w:highlight w:val="yellow"/>
        </w:rPr>
        <w:t>Figure 5</w:t>
      </w:r>
      <w:commentRangeEnd w:id="359"/>
      <w:r w:rsidR="005A5968">
        <w:rPr>
          <w:rStyle w:val="CommentReference"/>
          <w:rFonts w:eastAsia="SimSun"/>
          <w:noProof/>
          <w:lang w:eastAsia="zh-CN" w:bidi="ar-SA"/>
        </w:rPr>
        <w:commentReference w:id="359"/>
      </w:r>
      <w:commentRangeEnd w:id="360"/>
      <w:r w:rsidR="002D409E">
        <w:rPr>
          <w:rStyle w:val="CommentReference"/>
          <w:rFonts w:eastAsia="SimSun"/>
          <w:noProof/>
          <w:lang w:eastAsia="zh-CN" w:bidi="ar-SA"/>
        </w:rPr>
        <w:commentReference w:id="360"/>
      </w:r>
      <w:r w:rsidRPr="00E13487">
        <w:rPr>
          <w:b/>
          <w:bCs/>
        </w:rPr>
        <w:t xml:space="preserve">. </w:t>
      </w:r>
      <w:r w:rsidR="00B64494" w:rsidRPr="00590AAC">
        <w:t xml:space="preserve">Memory </w:t>
      </w:r>
      <w:r w:rsidR="00D54571">
        <w:t>p</w:t>
      </w:r>
      <w:r w:rsidR="00B64494" w:rsidRPr="00590AAC">
        <w:t>roportion</w:t>
      </w:r>
      <w:r w:rsidR="005D030A" w:rsidRPr="00590AAC">
        <w:t xml:space="preserve"> on both datasets: raw signals and spectrograms</w:t>
      </w:r>
      <w:r>
        <w:t>.</w:t>
      </w:r>
    </w:p>
    <w:p w14:paraId="5F7C1A55" w14:textId="39E3F902" w:rsidR="001C4FB3" w:rsidRPr="001F7E20" w:rsidRDefault="001F7E20" w:rsidP="001F7E20">
      <w:pPr>
        <w:pStyle w:val="MDPI22heading2"/>
        <w:spacing w:before="240"/>
      </w:pPr>
      <w:r w:rsidRPr="001F7E20">
        <w:t xml:space="preserve">4.2. </w:t>
      </w:r>
      <w:r w:rsidR="001C4FB3" w:rsidRPr="001F7E20">
        <w:t>Model Evaluation</w:t>
      </w:r>
    </w:p>
    <w:p w14:paraId="0362886F" w14:textId="06C6075B" w:rsidR="00997678" w:rsidRDefault="00D54571" w:rsidP="00E13487">
      <w:pPr>
        <w:pStyle w:val="MDPI31text"/>
      </w:pPr>
      <w:r>
        <w:t xml:space="preserve">The </w:t>
      </w:r>
      <w:r w:rsidR="001C4FB3" w:rsidRPr="00590AAC">
        <w:t xml:space="preserve">CNN model was trained and evaluated on </w:t>
      </w:r>
      <w:bookmarkStart w:id="361" w:name="_Int_fuPW7ZIo"/>
      <w:r w:rsidR="001C4FB3" w:rsidRPr="00590AAC">
        <w:t>both datasets</w:t>
      </w:r>
      <w:bookmarkEnd w:id="361"/>
      <w:r>
        <w:t>,</w:t>
      </w:r>
      <w:r w:rsidR="001C4FB3" w:rsidRPr="00590AAC">
        <w:t xml:space="preserve"> including spectrograms and raw signals</w:t>
      </w:r>
      <w:r>
        <w:t>,</w:t>
      </w:r>
      <w:r w:rsidR="001C4FB3" w:rsidRPr="00590AAC">
        <w:t xml:space="preserve"> separately. The hyperparameters were tuned as per the requirements. </w:t>
      </w:r>
      <w:r>
        <w:t>The b</w:t>
      </w:r>
      <w:r w:rsidR="001C4FB3" w:rsidRPr="00590AAC">
        <w:t xml:space="preserve">atch size was set to 256 for both training </w:t>
      </w:r>
      <w:r w:rsidR="00083C8E">
        <w:t>and</w:t>
      </w:r>
      <w:r w:rsidR="001C4FB3" w:rsidRPr="00590AAC">
        <w:t xml:space="preserve"> validation</w:t>
      </w:r>
      <w:r>
        <w:t>,</w:t>
      </w:r>
      <w:r w:rsidR="001C4FB3" w:rsidRPr="00590AAC">
        <w:t xml:space="preserve"> along with 500 epochs and 10 steps per epoch. It is pertinent to mention here that the exact model architecture (as described earlier) and hyperparameters were utilized for both datasets.</w:t>
      </w:r>
    </w:p>
    <w:p w14:paraId="56244C21" w14:textId="6F71DE6B" w:rsidR="005A5968" w:rsidRPr="00590AAC" w:rsidRDefault="005A5968" w:rsidP="005A5968">
      <w:pPr>
        <w:pStyle w:val="MDPI31text"/>
      </w:pPr>
      <w:r w:rsidRPr="00590AAC">
        <w:t>Fig</w:t>
      </w:r>
      <w:r>
        <w:t>ure</w:t>
      </w:r>
      <w:r w:rsidRPr="00590AAC">
        <w:t xml:space="preserve"> 6 shows the overall performance and validation accuracy for the two datasets. The accuracy, precision</w:t>
      </w:r>
      <w:r w:rsidR="00D54571">
        <w:t>,</w:t>
      </w:r>
      <w:r w:rsidRPr="00590AAC">
        <w:t xml:space="preserve"> and loss on </w:t>
      </w:r>
      <w:r w:rsidR="00D54571">
        <w:t xml:space="preserve">the </w:t>
      </w:r>
      <w:r w:rsidRPr="00590AAC">
        <w:t>spectrograms dataset were 99.06%, 100%</w:t>
      </w:r>
      <w:r w:rsidR="00D54571">
        <w:t>,</w:t>
      </w:r>
      <w:r w:rsidRPr="00590AAC">
        <w:t xml:space="preserve"> and 0.04</w:t>
      </w:r>
      <w:r w:rsidR="00D54571">
        <w:t>,</w:t>
      </w:r>
      <w:r w:rsidRPr="00590AAC">
        <w:t xml:space="preserve"> respectively, all</w:t>
      </w:r>
      <w:ins w:id="362" w:author="Safdar Muhammad Farhan (DOKT)" w:date="2022-12-05T10:29:00Z">
        <w:r w:rsidR="002D409E">
          <w:t xml:space="preserve"> are</w:t>
        </w:r>
      </w:ins>
      <w:r w:rsidRPr="00590AAC">
        <w:t xml:space="preserve"> </w:t>
      </w:r>
      <w:commentRangeStart w:id="363"/>
      <w:commentRangeStart w:id="364"/>
      <w:r w:rsidRPr="00590AAC">
        <w:t xml:space="preserve">in </w:t>
      </w:r>
      <w:r w:rsidR="00D54571">
        <w:t xml:space="preserve">the </w:t>
      </w:r>
      <w:r w:rsidRPr="00590AAC">
        <w:t>log</w:t>
      </w:r>
      <w:ins w:id="365" w:author="Safdar Muhammad Farhan (DOKT)" w:date="2022-12-05T10:29:00Z">
        <w:r w:rsidR="002D409E">
          <w:t>arithmic</w:t>
        </w:r>
      </w:ins>
      <w:r w:rsidRPr="00590AAC">
        <w:t xml:space="preserve"> </w:t>
      </w:r>
      <w:commentRangeEnd w:id="363"/>
      <w:r w:rsidR="00D54571">
        <w:rPr>
          <w:rStyle w:val="CommentReference"/>
          <w:rFonts w:eastAsia="SimSun"/>
          <w:noProof/>
          <w:snapToGrid/>
          <w:lang w:eastAsia="zh-CN" w:bidi="ar-SA"/>
        </w:rPr>
        <w:commentReference w:id="363"/>
      </w:r>
      <w:commentRangeEnd w:id="364"/>
      <w:r w:rsidR="002D409E">
        <w:rPr>
          <w:rStyle w:val="CommentReference"/>
          <w:rFonts w:eastAsia="SimSun"/>
          <w:noProof/>
          <w:snapToGrid/>
          <w:lang w:eastAsia="zh-CN" w:bidi="ar-SA"/>
        </w:rPr>
        <w:commentReference w:id="364"/>
      </w:r>
      <w:r w:rsidRPr="00590AAC">
        <w:t>scale. One can see</w:t>
      </w:r>
      <w:r w:rsidR="00D54571">
        <w:t xml:space="preserve"> that</w:t>
      </w:r>
      <w:r w:rsidRPr="00590AAC">
        <w:t xml:space="preserve"> accuracy, precision</w:t>
      </w:r>
      <w:r w:rsidR="00D54571">
        <w:t>,</w:t>
      </w:r>
      <w:r w:rsidRPr="00590AAC">
        <w:t xml:space="preserve"> and loss are better than</w:t>
      </w:r>
      <w:r w:rsidR="00D54571">
        <w:t xml:space="preserve"> the</w:t>
      </w:r>
      <w:r w:rsidRPr="00590AAC">
        <w:t xml:space="preserve"> raw </w:t>
      </w:r>
      <w:r w:rsidRPr="00E13487">
        <w:t>signals’ dataset</w:t>
      </w:r>
      <w:r w:rsidRPr="00590AAC">
        <w:t xml:space="preserve"> as represented in blue bars. Similarly, </w:t>
      </w:r>
      <w:r w:rsidR="00D54571">
        <w:t>in</w:t>
      </w:r>
      <w:r w:rsidR="00D54571" w:rsidRPr="00590AAC">
        <w:t xml:space="preserve"> </w:t>
      </w:r>
      <w:r w:rsidRPr="00590AAC">
        <w:t>the right-hand line graph, the validation accuracy is given at different epochs for both datasets. The improved convergence curve can be seen for the spectrogram’s dataset at each next epoch</w:t>
      </w:r>
      <w:r w:rsidR="00D54571">
        <w:t>,</w:t>
      </w:r>
      <w:r w:rsidRPr="00590AAC">
        <w:t xml:space="preserve"> i.e., top accuracy </w:t>
      </w:r>
      <w:r w:rsidR="00D54571">
        <w:t>is</w:t>
      </w:r>
      <w:r w:rsidR="00D54571" w:rsidRPr="00590AAC">
        <w:t xml:space="preserve"> </w:t>
      </w:r>
      <w:r w:rsidRPr="00590AAC">
        <w:t>99.06% at 500 epochs. The accuracy on</w:t>
      </w:r>
      <w:r w:rsidR="00D54571">
        <w:t xml:space="preserve"> the</w:t>
      </w:r>
      <w:r w:rsidRPr="00590AAC">
        <w:t xml:space="preserve"> raw signals dataset goes into the </w:t>
      </w:r>
      <w:r w:rsidRPr="00E13487">
        <w:t>70s at</w:t>
      </w:r>
      <w:r w:rsidRPr="00590AAC">
        <w:t xml:space="preserve"> 100 epochs but then </w:t>
      </w:r>
      <w:r w:rsidR="00D54571">
        <w:t>does</w:t>
      </w:r>
      <w:r w:rsidR="00D54571" w:rsidRPr="00590AAC">
        <w:t xml:space="preserve"> </w:t>
      </w:r>
      <w:r w:rsidRPr="00590AAC">
        <w:t>not improve at all.</w:t>
      </w:r>
    </w:p>
    <w:p w14:paraId="31CFF313" w14:textId="60FFC6F3" w:rsidR="001C4FB3" w:rsidRPr="00590AAC" w:rsidRDefault="005D030A" w:rsidP="00E13487">
      <w:pPr>
        <w:pStyle w:val="MDPI52figure"/>
        <w:ind w:left="2608"/>
        <w:jc w:val="left"/>
      </w:pPr>
      <w:r w:rsidRPr="00590AAC">
        <w:rPr>
          <w:noProof/>
        </w:rPr>
        <w:drawing>
          <wp:inline distT="0" distB="0" distL="0" distR="0" wp14:anchorId="74F5F24A" wp14:editId="1C779E3C">
            <wp:extent cx="4942248" cy="209901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950271" cy="2102424"/>
                    </a:xfrm>
                    <a:prstGeom prst="rect">
                      <a:avLst/>
                    </a:prstGeom>
                    <a:noFill/>
                    <a:ln>
                      <a:noFill/>
                    </a:ln>
                  </pic:spPr>
                </pic:pic>
              </a:graphicData>
            </a:graphic>
          </wp:inline>
        </w:drawing>
      </w:r>
    </w:p>
    <w:p w14:paraId="11ACF6BF" w14:textId="427D8918" w:rsidR="001C4FB3" w:rsidRPr="00590AAC" w:rsidRDefault="00E13487" w:rsidP="00E13487">
      <w:pPr>
        <w:pStyle w:val="MDPI51figurecaption"/>
        <w:jc w:val="both"/>
      </w:pPr>
      <w:commentRangeStart w:id="366"/>
      <w:commentRangeStart w:id="367"/>
      <w:r w:rsidRPr="005A5968">
        <w:rPr>
          <w:b/>
          <w:bCs/>
          <w:highlight w:val="yellow"/>
        </w:rPr>
        <w:t xml:space="preserve">Figure 6. </w:t>
      </w:r>
      <w:commentRangeEnd w:id="366"/>
      <w:r w:rsidR="005A5968">
        <w:rPr>
          <w:rStyle w:val="CommentReference"/>
          <w:rFonts w:eastAsia="SimSun"/>
          <w:noProof/>
          <w:lang w:eastAsia="zh-CN" w:bidi="ar-SA"/>
        </w:rPr>
        <w:commentReference w:id="366"/>
      </w:r>
      <w:commentRangeEnd w:id="367"/>
      <w:r w:rsidR="00E05538">
        <w:rPr>
          <w:rStyle w:val="CommentReference"/>
          <w:rFonts w:eastAsia="SimSun"/>
          <w:noProof/>
          <w:lang w:eastAsia="zh-CN" w:bidi="ar-SA"/>
        </w:rPr>
        <w:commentReference w:id="367"/>
      </w:r>
      <w:r w:rsidR="005D030A" w:rsidRPr="00E13487">
        <w:t>(</w:t>
      </w:r>
      <w:r w:rsidR="005D030A" w:rsidRPr="00E13487">
        <w:rPr>
          <w:b/>
          <w:bCs/>
        </w:rPr>
        <w:t>a</w:t>
      </w:r>
      <w:r w:rsidR="005D030A" w:rsidRPr="00E13487">
        <w:t xml:space="preserve">) </w:t>
      </w:r>
      <w:r w:rsidR="001C4FB3" w:rsidRPr="00E13487">
        <w:t xml:space="preserve">Data </w:t>
      </w:r>
      <w:r w:rsidR="00D54571">
        <w:t>a</w:t>
      </w:r>
      <w:r w:rsidR="001C4FB3" w:rsidRPr="00E13487">
        <w:t>nalytics</w:t>
      </w:r>
      <w:r w:rsidR="005D030A" w:rsidRPr="00E13487">
        <w:t xml:space="preserve">: accuracy, </w:t>
      </w:r>
      <w:r w:rsidR="00083C8E" w:rsidRPr="00E13487">
        <w:t>precision,</w:t>
      </w:r>
      <w:r w:rsidR="005D030A" w:rsidRPr="00E13487">
        <w:t xml:space="preserve"> and loss in log scale for both datasets: raw signals and spectrograms, (</w:t>
      </w:r>
      <w:r w:rsidR="005D030A" w:rsidRPr="00E13487">
        <w:rPr>
          <w:b/>
          <w:bCs/>
        </w:rPr>
        <w:t>b</w:t>
      </w:r>
      <w:r w:rsidR="005D030A" w:rsidRPr="00E13487">
        <w:t xml:space="preserve">) </w:t>
      </w:r>
      <w:r w:rsidR="00D54571">
        <w:t>v</w:t>
      </w:r>
      <w:r w:rsidR="005D030A" w:rsidRPr="00E13487">
        <w:t>alidation</w:t>
      </w:r>
      <w:r w:rsidR="005D030A" w:rsidRPr="00590AAC">
        <w:t xml:space="preserve"> accuracy: </w:t>
      </w:r>
      <w:r w:rsidR="005D030A" w:rsidRPr="00E13487">
        <w:rPr>
          <w:i/>
          <w:iCs/>
        </w:rPr>
        <w:t>x</w:t>
      </w:r>
      <w:r w:rsidR="005D030A" w:rsidRPr="00590AAC">
        <w:t>-axis (</w:t>
      </w:r>
      <w:r w:rsidR="00D93948" w:rsidRPr="00590AAC">
        <w:t xml:space="preserve">no. of epochs), </w:t>
      </w:r>
      <w:r w:rsidR="00D93948" w:rsidRPr="00E13487">
        <w:rPr>
          <w:i/>
          <w:iCs/>
        </w:rPr>
        <w:t>y</w:t>
      </w:r>
      <w:r w:rsidR="00D93948" w:rsidRPr="00590AAC">
        <w:t xml:space="preserve">-axis (accuracy) </w:t>
      </w:r>
      <w:r w:rsidR="005D030A" w:rsidRPr="00590AAC">
        <w:t>for both datasets: raw signals and spectrograms</w:t>
      </w:r>
      <w:r>
        <w:t>.</w:t>
      </w:r>
    </w:p>
    <w:p w14:paraId="61423795" w14:textId="4E06B699" w:rsidR="001C4FB3" w:rsidRPr="001F7E20" w:rsidRDefault="001F7E20" w:rsidP="001F7E20">
      <w:pPr>
        <w:pStyle w:val="MDPI22heading2"/>
        <w:spacing w:before="240"/>
      </w:pPr>
      <w:r w:rsidRPr="001F7E20">
        <w:t xml:space="preserve">4.3. </w:t>
      </w:r>
      <w:r w:rsidR="001C4FB3" w:rsidRPr="001F7E20">
        <w:t>Learning Rate</w:t>
      </w:r>
    </w:p>
    <w:p w14:paraId="74806714" w14:textId="7972A97E" w:rsidR="001C4FB3" w:rsidRDefault="001C4FB3" w:rsidP="00E13487">
      <w:pPr>
        <w:pStyle w:val="MDPI31text"/>
      </w:pPr>
      <w:r w:rsidRPr="00590AAC">
        <w:t xml:space="preserve">The CNN model achieved 99% accuracy on </w:t>
      </w:r>
      <w:r w:rsidR="00D54571">
        <w:t xml:space="preserve">the </w:t>
      </w:r>
      <w:r w:rsidRPr="00590AAC">
        <w:t>spectrograms dataset</w:t>
      </w:r>
      <w:r w:rsidR="00D54571">
        <w:t>;</w:t>
      </w:r>
      <w:r w:rsidRPr="00590AAC">
        <w:t xml:space="preserve"> therefore, we decided to further evaluate the various learning rates. </w:t>
      </w:r>
      <w:r w:rsidR="00175586" w:rsidRPr="00590AAC">
        <w:t>An</w:t>
      </w:r>
      <w:r w:rsidRPr="00590AAC">
        <w:t xml:space="preserve"> </w:t>
      </w:r>
      <w:r w:rsidR="00175586" w:rsidRPr="00590AAC">
        <w:t>increment</w:t>
      </w:r>
      <w:r w:rsidRPr="00590AAC">
        <w:t xml:space="preserve"> and </w:t>
      </w:r>
      <w:r w:rsidR="00175586" w:rsidRPr="00590AAC">
        <w:t>decrement in</w:t>
      </w:r>
      <w:r w:rsidRPr="00590AAC">
        <w:t xml:space="preserve"> the learning rate from 0.001</w:t>
      </w:r>
      <w:r w:rsidR="00175586" w:rsidRPr="00590AAC">
        <w:t xml:space="preserve"> </w:t>
      </w:r>
      <w:r w:rsidR="00D54571">
        <w:t>were</w:t>
      </w:r>
      <w:r w:rsidR="00D54571" w:rsidRPr="00590AAC">
        <w:t xml:space="preserve"> </w:t>
      </w:r>
      <w:r w:rsidR="00175586" w:rsidRPr="00590AAC">
        <w:t>considered</w:t>
      </w:r>
      <w:r w:rsidRPr="00590AAC">
        <w:t xml:space="preserve">, the point at which </w:t>
      </w:r>
      <w:r w:rsidR="00D54571">
        <w:t xml:space="preserve">the </w:t>
      </w:r>
      <w:r w:rsidRPr="00590AAC">
        <w:t>highest performance</w:t>
      </w:r>
      <w:bookmarkStart w:id="368" w:name="_Int_ZcVh8XQK"/>
      <w:r w:rsidR="003B43F6" w:rsidRPr="00590AAC">
        <w:t xml:space="preserve"> was obtained</w:t>
      </w:r>
      <w:r w:rsidRPr="00590AAC">
        <w:t>. Various l</w:t>
      </w:r>
      <w:bookmarkEnd w:id="368"/>
      <w:r w:rsidRPr="00590AAC">
        <w:t>earning rates such as 0.1, 0.01, 0.001, 0.0001</w:t>
      </w:r>
      <w:r w:rsidR="00083C8E">
        <w:t>,</w:t>
      </w:r>
      <w:r w:rsidRPr="00590AAC">
        <w:t xml:space="preserve"> and 0.00001 were considered here, </w:t>
      </w:r>
      <w:r w:rsidR="00D54571">
        <w:t xml:space="preserve">the </w:t>
      </w:r>
      <w:r w:rsidRPr="00590AAC">
        <w:t>rest of all other hyperparameters and model architecture kept the same as it was previously.</w:t>
      </w:r>
    </w:p>
    <w:p w14:paraId="3E7156B5" w14:textId="61E8B8B7" w:rsidR="00E87771" w:rsidRPr="00590AAC" w:rsidRDefault="00E87771" w:rsidP="00E87771">
      <w:pPr>
        <w:pStyle w:val="MDPI31text"/>
      </w:pPr>
      <w:r>
        <w:lastRenderedPageBreak/>
        <w:t xml:space="preserve">Figure </w:t>
      </w:r>
      <w:r w:rsidRPr="00590AAC">
        <w:t xml:space="preserve">7 shows the accuracy of both datasets at various learning rates. The optimal learning </w:t>
      </w:r>
      <w:commentRangeStart w:id="369"/>
      <w:commentRangeStart w:id="370"/>
      <w:commentRangeStart w:id="371"/>
      <w:r w:rsidRPr="00590AAC">
        <w:t xml:space="preserve">rate was found </w:t>
      </w:r>
      <w:del w:id="372" w:author="Safdar Muhammad Farhan (DOKT)" w:date="2022-12-05T10:36:00Z">
        <w:r w:rsidR="00D54571" w:rsidDel="00F50B8B">
          <w:delText>to be</w:delText>
        </w:r>
      </w:del>
      <w:ins w:id="373" w:author="Safdar Muhammad Farhan (DOKT)" w:date="2022-12-05T10:36:00Z">
        <w:r w:rsidR="00F50B8B">
          <w:t>as</w:t>
        </w:r>
      </w:ins>
      <w:r w:rsidR="00D54571" w:rsidRPr="00590AAC">
        <w:t xml:space="preserve"> </w:t>
      </w:r>
      <w:r w:rsidRPr="00590AAC">
        <w:t xml:space="preserve">0.001 </w:t>
      </w:r>
      <w:commentRangeEnd w:id="369"/>
      <w:r w:rsidR="00D54571">
        <w:rPr>
          <w:rStyle w:val="CommentReference"/>
          <w:rFonts w:eastAsia="SimSun"/>
          <w:noProof/>
          <w:snapToGrid/>
          <w:lang w:eastAsia="zh-CN" w:bidi="ar-SA"/>
        </w:rPr>
        <w:commentReference w:id="369"/>
      </w:r>
      <w:commentRangeEnd w:id="370"/>
      <w:r w:rsidR="00F50B8B">
        <w:rPr>
          <w:rStyle w:val="CommentReference"/>
          <w:rFonts w:eastAsia="SimSun"/>
          <w:noProof/>
          <w:snapToGrid/>
          <w:lang w:eastAsia="zh-CN" w:bidi="ar-SA"/>
        </w:rPr>
        <w:commentReference w:id="370"/>
      </w:r>
      <w:commentRangeEnd w:id="371"/>
      <w:r w:rsidR="00CD5857">
        <w:rPr>
          <w:rStyle w:val="CommentReference"/>
          <w:rFonts w:eastAsia="SimSun"/>
          <w:noProof/>
          <w:snapToGrid/>
          <w:lang w:eastAsia="zh-CN" w:bidi="ar-SA"/>
        </w:rPr>
        <w:commentReference w:id="371"/>
      </w:r>
      <w:r w:rsidRPr="00590AAC">
        <w:t>for both datasets</w:t>
      </w:r>
      <w:r w:rsidR="00D54571">
        <w:t>;</w:t>
      </w:r>
      <w:r w:rsidRPr="00590AAC">
        <w:t xml:space="preserve"> beyond this limit</w:t>
      </w:r>
      <w:r w:rsidR="00D54571">
        <w:t>,</w:t>
      </w:r>
      <w:r w:rsidRPr="00590AAC">
        <w:t xml:space="preserve"> i.e., at 0.1 and 0.01, the accuracy fell below 60%</w:t>
      </w:r>
      <w:r w:rsidR="00083C8E">
        <w:t>,</w:t>
      </w:r>
      <w:r w:rsidRPr="00590AAC">
        <w:t xml:space="preserve"> which is the least. Similarly, </w:t>
      </w:r>
      <w:commentRangeStart w:id="374"/>
      <w:commentRangeStart w:id="375"/>
      <w:r w:rsidRPr="00590AAC">
        <w:t xml:space="preserve">when </w:t>
      </w:r>
      <w:r w:rsidR="00D54571">
        <w:t xml:space="preserve">the rate </w:t>
      </w:r>
      <w:r w:rsidRPr="00590AAC">
        <w:t>goes</w:t>
      </w:r>
      <w:commentRangeEnd w:id="374"/>
      <w:r w:rsidR="00D54571">
        <w:rPr>
          <w:rStyle w:val="CommentReference"/>
          <w:rFonts w:eastAsia="SimSun"/>
          <w:noProof/>
          <w:snapToGrid/>
          <w:lang w:eastAsia="zh-CN" w:bidi="ar-SA"/>
        </w:rPr>
        <w:commentReference w:id="374"/>
      </w:r>
      <w:commentRangeEnd w:id="375"/>
      <w:r w:rsidR="00CD5857">
        <w:rPr>
          <w:rStyle w:val="CommentReference"/>
          <w:rFonts w:eastAsia="SimSun"/>
          <w:noProof/>
          <w:snapToGrid/>
          <w:lang w:eastAsia="zh-CN" w:bidi="ar-SA"/>
        </w:rPr>
        <w:commentReference w:id="375"/>
      </w:r>
      <w:r w:rsidRPr="00590AAC">
        <w:t xml:space="preserve"> beyond the optimal learning rate i.e., 0.001, the accuracy again </w:t>
      </w:r>
      <w:del w:id="376" w:author="Safdar Muhammad Farhan (DOKT)" w:date="2022-12-05T10:41:00Z">
        <w:r w:rsidR="00D54571" w:rsidDel="00CD5857">
          <w:delText xml:space="preserve">shows </w:delText>
        </w:r>
      </w:del>
      <w:ins w:id="377" w:author="Safdar Muhammad Farhan (DOKT)" w:date="2022-12-05T10:41:00Z">
        <w:r w:rsidR="00CD5857">
          <w:t xml:space="preserve">showed </w:t>
        </w:r>
      </w:ins>
      <w:r w:rsidR="00D54571">
        <w:t>a</w:t>
      </w:r>
      <w:r w:rsidRPr="00590AAC">
        <w:t xml:space="preserve"> dropping trend.</w:t>
      </w:r>
    </w:p>
    <w:p w14:paraId="7CFF4DFE" w14:textId="73BF7AB5" w:rsidR="001C4FB3" w:rsidRPr="00590AAC" w:rsidRDefault="00D93948" w:rsidP="00E13487">
      <w:pPr>
        <w:pStyle w:val="MDPI52figure"/>
        <w:ind w:left="2608"/>
        <w:jc w:val="left"/>
      </w:pPr>
      <w:r w:rsidRPr="00590AAC">
        <w:rPr>
          <w:noProof/>
        </w:rPr>
        <w:drawing>
          <wp:inline distT="0" distB="0" distL="0" distR="0" wp14:anchorId="62D0D4CE" wp14:editId="35C69E81">
            <wp:extent cx="4897087" cy="3056353"/>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11114" cy="3065107"/>
                    </a:xfrm>
                    <a:prstGeom prst="rect">
                      <a:avLst/>
                    </a:prstGeom>
                    <a:noFill/>
                    <a:ln>
                      <a:noFill/>
                    </a:ln>
                  </pic:spPr>
                </pic:pic>
              </a:graphicData>
            </a:graphic>
          </wp:inline>
        </w:drawing>
      </w:r>
    </w:p>
    <w:p w14:paraId="6960007B" w14:textId="0A85CE39" w:rsidR="001C4FB3" w:rsidRPr="00590AAC" w:rsidRDefault="00E13487" w:rsidP="00E13487">
      <w:pPr>
        <w:pStyle w:val="MDPI51figurecaption"/>
        <w:jc w:val="both"/>
      </w:pPr>
      <w:commentRangeStart w:id="378"/>
      <w:commentRangeStart w:id="379"/>
      <w:r w:rsidRPr="00E87771">
        <w:rPr>
          <w:b/>
          <w:bCs/>
          <w:highlight w:val="yellow"/>
        </w:rPr>
        <w:t>Figure 7</w:t>
      </w:r>
      <w:commentRangeEnd w:id="378"/>
      <w:r w:rsidR="00E87771">
        <w:rPr>
          <w:rStyle w:val="CommentReference"/>
          <w:rFonts w:eastAsia="SimSun"/>
          <w:noProof/>
          <w:lang w:eastAsia="zh-CN" w:bidi="ar-SA"/>
        </w:rPr>
        <w:commentReference w:id="378"/>
      </w:r>
      <w:commentRangeEnd w:id="379"/>
      <w:r w:rsidR="005C3C84">
        <w:rPr>
          <w:rStyle w:val="CommentReference"/>
          <w:rFonts w:eastAsia="SimSun"/>
          <w:noProof/>
          <w:lang w:eastAsia="zh-CN" w:bidi="ar-SA"/>
        </w:rPr>
        <w:commentReference w:id="379"/>
      </w:r>
      <w:r w:rsidRPr="00E13487">
        <w:rPr>
          <w:b/>
          <w:bCs/>
        </w:rPr>
        <w:t xml:space="preserve">. </w:t>
      </w:r>
      <w:r w:rsidR="00D93948" w:rsidRPr="00590AAC">
        <w:t xml:space="preserve">Learning rate evaluation on both datasets: raw signals and spectrograms: </w:t>
      </w:r>
      <w:r w:rsidR="00D93948" w:rsidRPr="00E13487">
        <w:rPr>
          <w:i/>
          <w:iCs/>
        </w:rPr>
        <w:t>x</w:t>
      </w:r>
      <w:r w:rsidR="00D93948" w:rsidRPr="00590AAC">
        <w:t xml:space="preserve">-axis (learning rate), </w:t>
      </w:r>
      <w:r w:rsidR="00D93948" w:rsidRPr="00E13487">
        <w:rPr>
          <w:i/>
          <w:iCs/>
        </w:rPr>
        <w:t>y</w:t>
      </w:r>
      <w:r w:rsidR="00D93948" w:rsidRPr="00590AAC">
        <w:t>-axis (accuracy)</w:t>
      </w:r>
      <w:r>
        <w:t>.</w:t>
      </w:r>
    </w:p>
    <w:p w14:paraId="7C0DDCD0" w14:textId="62AFB695" w:rsidR="001C4FB3" w:rsidRPr="001F7E20" w:rsidRDefault="001F7E20" w:rsidP="001F7E20">
      <w:pPr>
        <w:pStyle w:val="MDPI22heading2"/>
        <w:spacing w:before="240"/>
      </w:pPr>
      <w:r w:rsidRPr="001F7E20">
        <w:t xml:space="preserve">4.4. </w:t>
      </w:r>
      <w:r w:rsidR="001C4FB3" w:rsidRPr="001F7E20">
        <w:t>Sampling Rate</w:t>
      </w:r>
    </w:p>
    <w:p w14:paraId="1C6BD63D" w14:textId="06E5DDB9" w:rsidR="001C4FB3" w:rsidRPr="00590AAC" w:rsidRDefault="001C4FB3" w:rsidP="00E13487">
      <w:pPr>
        <w:pStyle w:val="MDPI31text"/>
      </w:pPr>
      <w:r w:rsidRPr="00590AAC">
        <w:t>The well-known wfdb-python package was utilized to perform up</w:t>
      </w:r>
      <w:r w:rsidR="00D54571">
        <w:t>-</w:t>
      </w:r>
      <w:r w:rsidRPr="00590AAC">
        <w:t xml:space="preserve"> and down</w:t>
      </w:r>
      <w:r w:rsidR="00D54571">
        <w:t>-</w:t>
      </w:r>
      <w:r w:rsidRPr="00590AAC">
        <w:t>sampling. Initially, the signals were sampled at 100 Hz</w:t>
      </w:r>
      <w:r w:rsidR="00D54571">
        <w:t>,</w:t>
      </w:r>
      <w:r w:rsidRPr="00590AAC">
        <w:t xml:space="preserve"> </w:t>
      </w:r>
      <w:r w:rsidR="00A02477" w:rsidRPr="00590AAC">
        <w:t xml:space="preserve">as shown in </w:t>
      </w:r>
      <w:r w:rsidR="00342E93">
        <w:t xml:space="preserve">Figure </w:t>
      </w:r>
      <w:r w:rsidR="00A02477" w:rsidRPr="00590AAC">
        <w:t>8 with red color</w:t>
      </w:r>
      <w:r w:rsidRPr="00590AAC">
        <w:t xml:space="preserve">. </w:t>
      </w:r>
      <w:r w:rsidR="003B43F6" w:rsidRPr="00590AAC">
        <w:t>S</w:t>
      </w:r>
      <w:r w:rsidRPr="00590AAC">
        <w:t xml:space="preserve">ignals </w:t>
      </w:r>
      <w:r w:rsidR="003B43F6" w:rsidRPr="00590AAC">
        <w:t xml:space="preserve">were recalculated </w:t>
      </w:r>
      <w:r w:rsidRPr="00590AAC">
        <w:t>at a distinct sampling rate</w:t>
      </w:r>
      <w:r w:rsidR="00D54571">
        <w:t>,</w:t>
      </w:r>
      <w:r w:rsidRPr="00590AAC">
        <w:t xml:space="preserve"> i.e., 25, 200, 600, </w:t>
      </w:r>
      <w:r w:rsidR="00D54571">
        <w:t xml:space="preserve">and </w:t>
      </w:r>
      <w:r w:rsidRPr="00590AAC">
        <w:t>1000</w:t>
      </w:r>
      <w:r w:rsidR="00D54571">
        <w:t>,</w:t>
      </w:r>
      <w:r w:rsidRPr="00590AAC">
        <w:t xml:space="preserve"> to evaluate the </w:t>
      </w:r>
      <w:r w:rsidR="00A02477" w:rsidRPr="00590AAC">
        <w:t>accuracies</w:t>
      </w:r>
      <w:r w:rsidRPr="00590AAC">
        <w:t xml:space="preserve">. The same model architecture and dataset (spectrograms) were utilized for </w:t>
      </w:r>
      <w:bookmarkStart w:id="380" w:name="_Int_DK9QeeiE"/>
      <w:r w:rsidRPr="00590AAC">
        <w:t>all</w:t>
      </w:r>
      <w:bookmarkEnd w:id="380"/>
      <w:r w:rsidRPr="00590AAC">
        <w:t xml:space="preserve"> the sampling rate experiments.</w:t>
      </w:r>
    </w:p>
    <w:p w14:paraId="7006AF1C" w14:textId="359214DC" w:rsidR="001C4FB3" w:rsidRPr="00590AAC" w:rsidRDefault="00D93948" w:rsidP="00E13487">
      <w:pPr>
        <w:pStyle w:val="MDPI52figure"/>
        <w:ind w:left="2608"/>
        <w:jc w:val="left"/>
      </w:pPr>
      <w:r w:rsidRPr="00590AAC">
        <w:rPr>
          <w:noProof/>
        </w:rPr>
        <w:drawing>
          <wp:inline distT="0" distB="0" distL="0" distR="0" wp14:anchorId="3854FEE1" wp14:editId="4BB0DC26">
            <wp:extent cx="4622488" cy="2884968"/>
            <wp:effectExtent l="0" t="0" r="698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648482" cy="2901191"/>
                    </a:xfrm>
                    <a:prstGeom prst="rect">
                      <a:avLst/>
                    </a:prstGeom>
                    <a:noFill/>
                    <a:ln>
                      <a:noFill/>
                    </a:ln>
                  </pic:spPr>
                </pic:pic>
              </a:graphicData>
            </a:graphic>
          </wp:inline>
        </w:drawing>
      </w:r>
    </w:p>
    <w:p w14:paraId="4B78B3EA" w14:textId="0634E6D3" w:rsidR="001C4FB3" w:rsidRPr="00590AAC" w:rsidRDefault="00E13487" w:rsidP="00E13487">
      <w:pPr>
        <w:pStyle w:val="MDPI51figurecaption"/>
        <w:jc w:val="both"/>
      </w:pPr>
      <w:r w:rsidRPr="00E13487">
        <w:rPr>
          <w:b/>
          <w:bCs/>
        </w:rPr>
        <w:t xml:space="preserve">Figure 8. </w:t>
      </w:r>
      <w:r w:rsidR="00D93948" w:rsidRPr="00590AAC">
        <w:t xml:space="preserve">ECG sampling rate influence (down sampling) on algorithm quality: </w:t>
      </w:r>
      <w:r w:rsidR="00D93948" w:rsidRPr="00E13487">
        <w:rPr>
          <w:i/>
          <w:iCs/>
        </w:rPr>
        <w:t>x</w:t>
      </w:r>
      <w:r w:rsidR="00D93948" w:rsidRPr="00590AAC">
        <w:t xml:space="preserve">-axis (sampling rate), </w:t>
      </w:r>
      <w:r w:rsidR="00D93948" w:rsidRPr="00E13487">
        <w:rPr>
          <w:i/>
          <w:iCs/>
        </w:rPr>
        <w:t>y</w:t>
      </w:r>
      <w:r w:rsidR="00D93948" w:rsidRPr="00590AAC">
        <w:t>-axis (accuracy)</w:t>
      </w:r>
      <w:r>
        <w:t>.</w:t>
      </w:r>
    </w:p>
    <w:p w14:paraId="698B2724" w14:textId="7CB41AFE" w:rsidR="005A4041" w:rsidRPr="00590AAC" w:rsidRDefault="001C4FB3" w:rsidP="00E13487">
      <w:pPr>
        <w:pStyle w:val="MDPI31text"/>
      </w:pPr>
      <w:r w:rsidRPr="00590AAC">
        <w:lastRenderedPageBreak/>
        <w:t xml:space="preserve">In </w:t>
      </w:r>
      <w:r w:rsidR="00342E93">
        <w:t xml:space="preserve">Figure </w:t>
      </w:r>
      <w:r w:rsidR="00897578" w:rsidRPr="00590AAC">
        <w:t>8</w:t>
      </w:r>
      <w:r w:rsidRPr="00590AAC">
        <w:t xml:space="preserve">, </w:t>
      </w:r>
      <w:r w:rsidR="00DC41A5" w:rsidRPr="00590AAC">
        <w:t>less accuracy can be seen at 25 Hz and 50 Hz sampling rate</w:t>
      </w:r>
      <w:r w:rsidR="00D54571">
        <w:t>s</w:t>
      </w:r>
      <w:r w:rsidRPr="00590AAC">
        <w:t>.</w:t>
      </w:r>
      <w:r w:rsidR="00DC41A5" w:rsidRPr="00590AAC">
        <w:t xml:space="preserve"> Beside</w:t>
      </w:r>
      <w:r w:rsidR="00D54571">
        <w:t>s</w:t>
      </w:r>
      <w:r w:rsidR="00DC41A5" w:rsidRPr="00590AAC">
        <w:t xml:space="preserve"> the above fig</w:t>
      </w:r>
      <w:r w:rsidR="00A02477" w:rsidRPr="00590AAC">
        <w:t>ure</w:t>
      </w:r>
      <w:r w:rsidR="00DC41A5" w:rsidRPr="00590AAC">
        <w:t xml:space="preserve">, we also performed up-sampling. </w:t>
      </w:r>
      <w:r w:rsidR="001E2095" w:rsidRPr="00590AAC">
        <w:t xml:space="preserve">We checked if interpolation (up-sampling) </w:t>
      </w:r>
      <w:r w:rsidR="00D54571">
        <w:t>was</w:t>
      </w:r>
      <w:r w:rsidR="00D54571" w:rsidRPr="00590AAC">
        <w:t xml:space="preserve"> </w:t>
      </w:r>
      <w:r w:rsidR="001E2095" w:rsidRPr="00590AAC">
        <w:t>able to make our analysis better. For 200</w:t>
      </w:r>
      <w:r w:rsidR="00A45460" w:rsidRPr="00590AAC">
        <w:t xml:space="preserve"> </w:t>
      </w:r>
      <w:r w:rsidR="001E2095" w:rsidRPr="00590AAC">
        <w:t>Hz</w:t>
      </w:r>
      <w:r w:rsidR="00D54571">
        <w:t>,</w:t>
      </w:r>
      <w:r w:rsidR="001E2095" w:rsidRPr="00590AAC">
        <w:t xml:space="preserve"> we </w:t>
      </w:r>
      <w:r w:rsidR="00083C8E">
        <w:t>obtain</w:t>
      </w:r>
      <w:r w:rsidR="00083C8E" w:rsidRPr="00590AAC">
        <w:t xml:space="preserve"> </w:t>
      </w:r>
      <w:r w:rsidR="00A45460" w:rsidRPr="00590AAC">
        <w:t>71.32%</w:t>
      </w:r>
      <w:r w:rsidR="001E2095" w:rsidRPr="00590AAC">
        <w:t xml:space="preserve"> accuracy</w:t>
      </w:r>
      <w:r w:rsidR="00D54571">
        <w:t>;</w:t>
      </w:r>
      <w:r w:rsidR="001E2095" w:rsidRPr="00590AAC">
        <w:t xml:space="preserve"> for 400</w:t>
      </w:r>
      <w:r w:rsidR="00A45460" w:rsidRPr="00590AAC">
        <w:t xml:space="preserve"> </w:t>
      </w:r>
      <w:r w:rsidR="001E2095" w:rsidRPr="00590AAC">
        <w:t>Hz</w:t>
      </w:r>
      <w:r w:rsidR="00A45460" w:rsidRPr="00590AAC">
        <w:t>, 800 Hz, 600 Hz</w:t>
      </w:r>
      <w:r w:rsidR="00D54571">
        <w:t>,</w:t>
      </w:r>
      <w:r w:rsidR="00A45460" w:rsidRPr="00590AAC">
        <w:t xml:space="preserve"> and 1</w:t>
      </w:r>
      <w:r w:rsidR="00E13487">
        <w:t xml:space="preserve"> </w:t>
      </w:r>
      <w:r w:rsidR="00A45460" w:rsidRPr="00590AAC">
        <w:t>kHz,</w:t>
      </w:r>
      <w:r w:rsidR="001E2095" w:rsidRPr="00590AAC">
        <w:t xml:space="preserve"> we </w:t>
      </w:r>
      <w:r w:rsidR="00083C8E">
        <w:t>obtain</w:t>
      </w:r>
      <w:r w:rsidR="00083C8E" w:rsidRPr="00590AAC">
        <w:t xml:space="preserve"> </w:t>
      </w:r>
      <w:r w:rsidR="00A45460" w:rsidRPr="00590AAC">
        <w:t>82.34%, 66.32%, 81%</w:t>
      </w:r>
      <w:r w:rsidR="00083C8E">
        <w:t>,</w:t>
      </w:r>
      <w:r w:rsidR="00A45460" w:rsidRPr="00590AAC">
        <w:t xml:space="preserve"> and 64.21% </w:t>
      </w:r>
      <w:r w:rsidR="001E2095" w:rsidRPr="00590AAC">
        <w:t>accuracy</w:t>
      </w:r>
      <w:r w:rsidR="00083C8E">
        <w:t>,</w:t>
      </w:r>
      <w:r w:rsidR="00A45460" w:rsidRPr="00590AAC">
        <w:t xml:space="preserve"> respectively. We concluded that a</w:t>
      </w:r>
      <w:r w:rsidRPr="00590AAC">
        <w:t xml:space="preserve">dding or deleting dummy data among the original signals cannot </w:t>
      </w:r>
      <w:r w:rsidR="00A45460" w:rsidRPr="00590AAC">
        <w:t xml:space="preserve">give </w:t>
      </w:r>
      <w:r w:rsidRPr="00590AAC">
        <w:t>performance equal to the original signals</w:t>
      </w:r>
      <w:r w:rsidR="0002458E" w:rsidRPr="00590AAC">
        <w:t>.</w:t>
      </w:r>
    </w:p>
    <w:p w14:paraId="70B2D5CA" w14:textId="7D80A303" w:rsidR="00927B86" w:rsidRPr="001F7E20" w:rsidRDefault="001F7E20" w:rsidP="001F7E20">
      <w:pPr>
        <w:pStyle w:val="MDPI22heading2"/>
        <w:spacing w:before="240"/>
      </w:pPr>
      <w:r w:rsidRPr="001F7E20">
        <w:t xml:space="preserve">4.5. </w:t>
      </w:r>
      <w:r w:rsidR="00927B86" w:rsidRPr="001F7E20">
        <w:t>Comparison with Existing Methods</w:t>
      </w:r>
    </w:p>
    <w:p w14:paraId="6DC9E71A" w14:textId="37129CDF" w:rsidR="003B43F6" w:rsidRPr="00590AAC" w:rsidRDefault="003B43F6" w:rsidP="00E13487">
      <w:pPr>
        <w:pStyle w:val="MDPI31text"/>
      </w:pPr>
      <w:r w:rsidRPr="00590AAC">
        <w:t>The</w:t>
      </w:r>
      <w:r w:rsidR="00927B86" w:rsidRPr="00590AAC">
        <w:t xml:space="preserve"> proposed approach</w:t>
      </w:r>
      <w:r w:rsidRPr="00590AAC">
        <w:t xml:space="preserve"> is compared</w:t>
      </w:r>
      <w:r w:rsidR="00927B86" w:rsidRPr="00590AAC">
        <w:t xml:space="preserve"> with present methodologies in terms of performance and the classification model. To prevent unfairness, only those studies </w:t>
      </w:r>
      <w:r w:rsidR="00B975C2" w:rsidRPr="00590AAC">
        <w:t xml:space="preserve">were selected </w:t>
      </w:r>
      <w:r w:rsidR="000949BC">
        <w:t>that</w:t>
      </w:r>
      <w:r w:rsidR="000949BC" w:rsidRPr="00590AAC">
        <w:t xml:space="preserve"> </w:t>
      </w:r>
      <w:r w:rsidR="000949BC">
        <w:t>had</w:t>
      </w:r>
      <w:r w:rsidR="000949BC" w:rsidRPr="00590AAC">
        <w:t xml:space="preserve"> </w:t>
      </w:r>
      <w:r w:rsidR="00927B86" w:rsidRPr="00590AAC">
        <w:t>quite similar implementation approaches as</w:t>
      </w:r>
      <w:r w:rsidR="000949BC">
        <w:t xml:space="preserve"> the</w:t>
      </w:r>
      <w:r w:rsidR="00927B86" w:rsidRPr="00590AAC">
        <w:t xml:space="preserve"> </w:t>
      </w:r>
      <w:r w:rsidR="007514C2" w:rsidRPr="00590AAC">
        <w:t>current work</w:t>
      </w:r>
      <w:r w:rsidR="00927B86" w:rsidRPr="00590AAC">
        <w:t xml:space="preserve">. Firstly, </w:t>
      </w:r>
      <w:r w:rsidR="00D54571">
        <w:t xml:space="preserve">the </w:t>
      </w:r>
      <w:r w:rsidR="00927B86" w:rsidRPr="00590AAC">
        <w:t xml:space="preserve">proposed approach </w:t>
      </w:r>
      <w:r w:rsidR="00B975C2" w:rsidRPr="00590AAC">
        <w:t xml:space="preserve">is compared </w:t>
      </w:r>
      <w:r w:rsidR="00927B86" w:rsidRPr="00590AAC">
        <w:t>with studies that implemented a parallel classification model over ECG signals but did not consider the spectrograms. Mishra Abhinav et al. [</w:t>
      </w:r>
      <w:del w:id="381" w:author="Safdar Muhammad Farhan (DOKT) [2]" w:date="2022-12-05T15:59:00Z">
        <w:r w:rsidR="00927B86" w:rsidRPr="00590AAC" w:rsidDel="00431D9A">
          <w:delText>22</w:delText>
        </w:r>
      </w:del>
      <w:ins w:id="382" w:author="Safdar Muhammad Farhan (DOKT) [2]" w:date="2022-12-05T15:59:00Z">
        <w:r w:rsidR="00431D9A">
          <w:t>31</w:t>
        </w:r>
      </w:ins>
      <w:r w:rsidR="00927B86" w:rsidRPr="00590AAC">
        <w:t xml:space="preserve">] applied </w:t>
      </w:r>
      <w:r w:rsidR="00D54571">
        <w:t>c</w:t>
      </w:r>
      <w:r w:rsidR="00927B86" w:rsidRPr="00590AAC">
        <w:t>ustom CNN to predict the arrhythmia on denoised signals using</w:t>
      </w:r>
      <w:r w:rsidR="000949BC">
        <w:t xml:space="preserve"> the</w:t>
      </w:r>
      <w:r w:rsidR="00927B86" w:rsidRPr="00590AAC">
        <w:t xml:space="preserve"> MIT-BIH Arrhythmia Database. Their suggested approach achieved 93% accuracy, which is lower than</w:t>
      </w:r>
      <w:r w:rsidR="000949BC">
        <w:t xml:space="preserve"> the</w:t>
      </w:r>
      <w:r w:rsidR="00927B86" w:rsidRPr="00590AAC">
        <w:t xml:space="preserve"> </w:t>
      </w:r>
      <w:r w:rsidR="00B975C2" w:rsidRPr="00590AAC">
        <w:t>proposed work</w:t>
      </w:r>
      <w:r w:rsidR="00927B86" w:rsidRPr="00590AAC">
        <w:t xml:space="preserve"> results. Similarly, Dinesh Kumar et al. [</w:t>
      </w:r>
      <w:del w:id="383" w:author="Safdar Muhammad Farhan (DOKT) [2]" w:date="2022-12-05T15:59:00Z">
        <w:r w:rsidR="00927B86" w:rsidRPr="00590AAC" w:rsidDel="00431D9A">
          <w:delText>36</w:delText>
        </w:r>
      </w:del>
      <w:ins w:id="384" w:author="Safdar Muhammad Farhan (DOKT) [2]" w:date="2022-12-05T15:59:00Z">
        <w:r w:rsidR="00431D9A">
          <w:t>45</w:t>
        </w:r>
      </w:ins>
      <w:r w:rsidR="00927B86" w:rsidRPr="00590AAC">
        <w:t xml:space="preserve">] also applied </w:t>
      </w:r>
      <w:r w:rsidR="000949BC">
        <w:t xml:space="preserve">an </w:t>
      </w:r>
      <w:r w:rsidR="00927B86" w:rsidRPr="00590AAC">
        <w:t>optimization</w:t>
      </w:r>
      <w:r w:rsidR="000949BC">
        <w:t>-</w:t>
      </w:r>
      <w:r w:rsidR="00927B86" w:rsidRPr="00590AAC">
        <w:t xml:space="preserve">based deep CNN model to identify the ECG signals for arrhythmia. They obtained 93.19% accuracy </w:t>
      </w:r>
      <w:r w:rsidR="000949BC">
        <w:t>in</w:t>
      </w:r>
      <w:r w:rsidR="000949BC" w:rsidRPr="00590AAC">
        <w:t xml:space="preserve"> </w:t>
      </w:r>
      <w:r w:rsidR="00927B86" w:rsidRPr="00590AAC">
        <w:t>their proposed work</w:t>
      </w:r>
      <w:r w:rsidR="000949BC">
        <w:t>,</w:t>
      </w:r>
      <w:r w:rsidR="00927B86" w:rsidRPr="00590AAC">
        <w:t xml:space="preserve"> as shown in </w:t>
      </w:r>
      <w:r w:rsidR="00342E93">
        <w:t>Table 2</w:t>
      </w:r>
      <w:r w:rsidR="00927B86" w:rsidRPr="00590AAC">
        <w:t xml:space="preserve">. </w:t>
      </w:r>
      <w:bookmarkStart w:id="385" w:name="_Int_xuMPZN84"/>
      <w:r w:rsidR="00927B86" w:rsidRPr="00590AAC">
        <w:t>Both authors</w:t>
      </w:r>
      <w:bookmarkEnd w:id="385"/>
      <w:r w:rsidR="00927B86" w:rsidRPr="00590AAC">
        <w:t xml:space="preserve"> exercised signal</w:t>
      </w:r>
      <w:r w:rsidR="000949BC">
        <w:t>-</w:t>
      </w:r>
      <w:r w:rsidR="00927B86" w:rsidRPr="00590AAC">
        <w:t>denoising approaches, which</w:t>
      </w:r>
      <w:r w:rsidR="000949BC">
        <w:t xml:space="preserve"> are</w:t>
      </w:r>
      <w:r w:rsidR="00927B86" w:rsidRPr="00590AAC">
        <w:t xml:space="preserve"> considered </w:t>
      </w:r>
      <w:r w:rsidR="00B975C2" w:rsidRPr="00590AAC">
        <w:t xml:space="preserve">in this work and are </w:t>
      </w:r>
      <w:r w:rsidR="00927B86" w:rsidRPr="00590AAC">
        <w:t>obligatory to filter the noise. However,</w:t>
      </w:r>
      <w:r w:rsidR="000949BC">
        <w:t xml:space="preserve"> the</w:t>
      </w:r>
      <w:r w:rsidR="00927B86" w:rsidRPr="00590AAC">
        <w:t xml:space="preserve"> spectrogram </w:t>
      </w:r>
      <w:r w:rsidR="00B10124" w:rsidRPr="00590AAC">
        <w:t>was</w:t>
      </w:r>
      <w:r w:rsidR="00B975C2" w:rsidRPr="00590AAC">
        <w:t xml:space="preserve"> found </w:t>
      </w:r>
      <w:del w:id="386" w:author="Safdar Muhammad Farhan (DOKT) [2]" w:date="2022-12-06T12:22:00Z">
        <w:r w:rsidR="000949BC" w:rsidDel="007A25E7">
          <w:delText>to be</w:delText>
        </w:r>
      </w:del>
      <w:ins w:id="387" w:author="Safdar Muhammad Farhan (DOKT) [2]" w:date="2022-12-06T12:22:00Z">
        <w:r w:rsidR="007A25E7">
          <w:t>as</w:t>
        </w:r>
      </w:ins>
      <w:r w:rsidR="000949BC" w:rsidRPr="00590AAC">
        <w:t xml:space="preserve"> </w:t>
      </w:r>
      <w:r w:rsidR="00927B86" w:rsidRPr="00590AAC">
        <w:t>a necessary part</w:t>
      </w:r>
      <w:r w:rsidR="00B975C2" w:rsidRPr="00590AAC">
        <w:t xml:space="preserve"> </w:t>
      </w:r>
      <w:del w:id="388" w:author="Safdar Muhammad Farhan (DOKT) [2]" w:date="2022-12-06T12:22:00Z">
        <w:r w:rsidR="000949BC" w:rsidDel="007A25E7">
          <w:delText>of</w:delText>
        </w:r>
        <w:r w:rsidR="000949BC" w:rsidRPr="00590AAC" w:rsidDel="007A25E7">
          <w:delText xml:space="preserve"> </w:delText>
        </w:r>
      </w:del>
      <w:ins w:id="389" w:author="Safdar Muhammad Farhan (DOKT) [2]" w:date="2022-12-06T12:22:00Z">
        <w:r w:rsidR="007A25E7">
          <w:t>from</w:t>
        </w:r>
        <w:r w:rsidR="007A25E7" w:rsidRPr="00590AAC">
          <w:t xml:space="preserve"> </w:t>
        </w:r>
      </w:ins>
      <w:r w:rsidR="00B975C2" w:rsidRPr="00590AAC">
        <w:t>this study</w:t>
      </w:r>
      <w:r w:rsidR="00927B86" w:rsidRPr="00590AAC">
        <w:t xml:space="preserve"> for better classification.</w:t>
      </w:r>
    </w:p>
    <w:p w14:paraId="5F056711" w14:textId="6EA7E63E" w:rsidR="005A4041" w:rsidRPr="00590AAC" w:rsidRDefault="00E13487" w:rsidP="00E13487">
      <w:pPr>
        <w:pStyle w:val="MDPI41tablecaption"/>
      </w:pPr>
      <w:r w:rsidRPr="00E13487">
        <w:rPr>
          <w:b/>
          <w:bCs/>
        </w:rPr>
        <w:t xml:space="preserve">Table 2. </w:t>
      </w:r>
      <w:r w:rsidR="00927B86" w:rsidRPr="00590AAC">
        <w:t xml:space="preserve">Assessment with </w:t>
      </w:r>
      <w:r w:rsidR="000949BC">
        <w:t>s</w:t>
      </w:r>
      <w:r w:rsidR="00927B86" w:rsidRPr="00590AAC">
        <w:t xml:space="preserve">imilar </w:t>
      </w:r>
      <w:r w:rsidR="000949BC">
        <w:t>c</w:t>
      </w:r>
      <w:r w:rsidR="00927B86" w:rsidRPr="00590AAC">
        <w:t xml:space="preserve">lassification </w:t>
      </w:r>
      <w:r w:rsidR="000949BC">
        <w:t>m</w:t>
      </w:r>
      <w:r w:rsidR="00927B86" w:rsidRPr="00590AAC">
        <w:t>odel</w:t>
      </w:r>
      <w:r>
        <w:t>.</w:t>
      </w:r>
    </w:p>
    <w:tbl>
      <w:tblPr>
        <w:tblStyle w:val="TableGrid"/>
        <w:tblW w:w="7857" w:type="dxa"/>
        <w:tblInd w:w="2608" w:type="dxa"/>
        <w:tblBorders>
          <w:top w:val="single" w:sz="8" w:space="0" w:color="auto"/>
          <w:left w:val="none" w:sz="0" w:space="0" w:color="auto"/>
          <w:bottom w:val="single" w:sz="8" w:space="0" w:color="auto"/>
          <w:right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779"/>
        <w:gridCol w:w="3685"/>
        <w:gridCol w:w="1393"/>
      </w:tblGrid>
      <w:tr w:rsidR="004F6B81" w:rsidRPr="00E13487" w14:paraId="2E931BCD" w14:textId="77777777" w:rsidTr="004F6B81">
        <w:tc>
          <w:tcPr>
            <w:tcW w:w="2779" w:type="dxa"/>
            <w:tcBorders>
              <w:top w:val="single" w:sz="8" w:space="0" w:color="auto"/>
              <w:bottom w:val="single" w:sz="4" w:space="0" w:color="auto"/>
            </w:tcBorders>
            <w:shd w:val="clear" w:color="auto" w:fill="auto"/>
            <w:vAlign w:val="center"/>
          </w:tcPr>
          <w:p w14:paraId="0B7EB984" w14:textId="77777777" w:rsidR="00927B86" w:rsidRPr="00E13487" w:rsidRDefault="00927B86" w:rsidP="00E13487">
            <w:pPr>
              <w:autoSpaceDE w:val="0"/>
              <w:autoSpaceDN w:val="0"/>
              <w:adjustRightInd w:val="0"/>
              <w:snapToGrid w:val="0"/>
              <w:spacing w:line="240" w:lineRule="auto"/>
              <w:jc w:val="center"/>
              <w:rPr>
                <w:b/>
                <w:bCs/>
                <w:noProof w:val="0"/>
              </w:rPr>
            </w:pPr>
            <w:r w:rsidRPr="00E13487">
              <w:rPr>
                <w:b/>
                <w:bCs/>
                <w:noProof w:val="0"/>
              </w:rPr>
              <w:t>Authors</w:t>
            </w:r>
          </w:p>
        </w:tc>
        <w:tc>
          <w:tcPr>
            <w:tcW w:w="3685" w:type="dxa"/>
            <w:tcBorders>
              <w:top w:val="single" w:sz="8" w:space="0" w:color="auto"/>
              <w:bottom w:val="single" w:sz="4" w:space="0" w:color="auto"/>
            </w:tcBorders>
            <w:shd w:val="clear" w:color="auto" w:fill="auto"/>
            <w:vAlign w:val="center"/>
          </w:tcPr>
          <w:p w14:paraId="179FC33D" w14:textId="77777777" w:rsidR="00927B86" w:rsidRPr="00E13487" w:rsidRDefault="00927B86" w:rsidP="00E13487">
            <w:pPr>
              <w:autoSpaceDE w:val="0"/>
              <w:autoSpaceDN w:val="0"/>
              <w:adjustRightInd w:val="0"/>
              <w:snapToGrid w:val="0"/>
              <w:spacing w:line="240" w:lineRule="auto"/>
              <w:jc w:val="center"/>
              <w:rPr>
                <w:b/>
                <w:bCs/>
                <w:noProof w:val="0"/>
              </w:rPr>
            </w:pPr>
            <w:r w:rsidRPr="00E13487">
              <w:rPr>
                <w:b/>
                <w:bCs/>
                <w:noProof w:val="0"/>
              </w:rPr>
              <w:t>Model</w:t>
            </w:r>
          </w:p>
        </w:tc>
        <w:tc>
          <w:tcPr>
            <w:tcW w:w="1393" w:type="dxa"/>
            <w:tcBorders>
              <w:top w:val="single" w:sz="8" w:space="0" w:color="auto"/>
              <w:bottom w:val="single" w:sz="4" w:space="0" w:color="auto"/>
            </w:tcBorders>
            <w:shd w:val="clear" w:color="auto" w:fill="auto"/>
            <w:vAlign w:val="center"/>
          </w:tcPr>
          <w:p w14:paraId="6711BD2C" w14:textId="77777777" w:rsidR="00927B86" w:rsidRPr="00E13487" w:rsidRDefault="00927B86" w:rsidP="00E13487">
            <w:pPr>
              <w:autoSpaceDE w:val="0"/>
              <w:autoSpaceDN w:val="0"/>
              <w:adjustRightInd w:val="0"/>
              <w:snapToGrid w:val="0"/>
              <w:spacing w:line="240" w:lineRule="auto"/>
              <w:jc w:val="center"/>
              <w:rPr>
                <w:b/>
                <w:bCs/>
                <w:noProof w:val="0"/>
              </w:rPr>
            </w:pPr>
            <w:r w:rsidRPr="00E13487">
              <w:rPr>
                <w:b/>
                <w:bCs/>
                <w:noProof w:val="0"/>
              </w:rPr>
              <w:t>Accuracy</w:t>
            </w:r>
          </w:p>
        </w:tc>
      </w:tr>
      <w:tr w:rsidR="004F6B81" w:rsidRPr="00E13487" w14:paraId="384309C2" w14:textId="77777777" w:rsidTr="004F6B81">
        <w:tc>
          <w:tcPr>
            <w:tcW w:w="2779" w:type="dxa"/>
            <w:tcBorders>
              <w:top w:val="single" w:sz="4" w:space="0" w:color="auto"/>
              <w:bottom w:val="nil"/>
            </w:tcBorders>
            <w:shd w:val="clear" w:color="auto" w:fill="auto"/>
            <w:vAlign w:val="center"/>
          </w:tcPr>
          <w:p w14:paraId="5C9E40A4" w14:textId="18221284" w:rsidR="00927B86" w:rsidRPr="00E13487" w:rsidRDefault="00927B86" w:rsidP="004F6B81">
            <w:pPr>
              <w:autoSpaceDE w:val="0"/>
              <w:autoSpaceDN w:val="0"/>
              <w:adjustRightInd w:val="0"/>
              <w:snapToGrid w:val="0"/>
              <w:spacing w:line="240" w:lineRule="auto"/>
              <w:jc w:val="left"/>
              <w:rPr>
                <w:noProof w:val="0"/>
              </w:rPr>
            </w:pPr>
            <w:r w:rsidRPr="00E13487">
              <w:rPr>
                <w:rFonts w:eastAsia="Times New Roman"/>
                <w:noProof w:val="0"/>
              </w:rPr>
              <w:t>Mishra A. et al. [</w:t>
            </w:r>
            <w:del w:id="390" w:author="Safdar Muhammad Farhan (DOKT) [2]" w:date="2022-12-05T15:59:00Z">
              <w:r w:rsidRPr="00E13487" w:rsidDel="00431D9A">
                <w:rPr>
                  <w:rFonts w:eastAsia="Times New Roman"/>
                  <w:noProof w:val="0"/>
                </w:rPr>
                <w:delText>22</w:delText>
              </w:r>
            </w:del>
            <w:ins w:id="391" w:author="Safdar Muhammad Farhan (DOKT) [2]" w:date="2022-12-05T15:59:00Z">
              <w:r w:rsidR="00431D9A">
                <w:rPr>
                  <w:rFonts w:eastAsia="Times New Roman"/>
                  <w:noProof w:val="0"/>
                </w:rPr>
                <w:t>31</w:t>
              </w:r>
            </w:ins>
            <w:r w:rsidRPr="00E13487">
              <w:rPr>
                <w:rFonts w:eastAsia="Times New Roman"/>
                <w:noProof w:val="0"/>
              </w:rPr>
              <w:t>]</w:t>
            </w:r>
          </w:p>
        </w:tc>
        <w:tc>
          <w:tcPr>
            <w:tcW w:w="3685" w:type="dxa"/>
            <w:tcBorders>
              <w:top w:val="single" w:sz="4" w:space="0" w:color="auto"/>
              <w:bottom w:val="nil"/>
            </w:tcBorders>
            <w:shd w:val="clear" w:color="auto" w:fill="auto"/>
            <w:vAlign w:val="center"/>
          </w:tcPr>
          <w:p w14:paraId="3E22C41F" w14:textId="77777777" w:rsidR="00927B86" w:rsidRPr="00E13487" w:rsidRDefault="00927B86" w:rsidP="004F6B81">
            <w:pPr>
              <w:autoSpaceDE w:val="0"/>
              <w:autoSpaceDN w:val="0"/>
              <w:adjustRightInd w:val="0"/>
              <w:snapToGrid w:val="0"/>
              <w:spacing w:line="240" w:lineRule="auto"/>
              <w:jc w:val="left"/>
              <w:rPr>
                <w:noProof w:val="0"/>
              </w:rPr>
            </w:pPr>
            <w:r w:rsidRPr="00E13487">
              <w:rPr>
                <w:noProof w:val="0"/>
              </w:rPr>
              <w:t>Custom Convolutional Neural Network</w:t>
            </w:r>
          </w:p>
        </w:tc>
        <w:tc>
          <w:tcPr>
            <w:tcW w:w="1393" w:type="dxa"/>
            <w:tcBorders>
              <w:top w:val="single" w:sz="4" w:space="0" w:color="auto"/>
              <w:bottom w:val="nil"/>
            </w:tcBorders>
            <w:shd w:val="clear" w:color="auto" w:fill="auto"/>
            <w:vAlign w:val="center"/>
          </w:tcPr>
          <w:p w14:paraId="56CAAC5B" w14:textId="77777777" w:rsidR="00927B86" w:rsidRPr="00E13487" w:rsidRDefault="00927B86" w:rsidP="00E13487">
            <w:pPr>
              <w:autoSpaceDE w:val="0"/>
              <w:autoSpaceDN w:val="0"/>
              <w:adjustRightInd w:val="0"/>
              <w:snapToGrid w:val="0"/>
              <w:spacing w:line="240" w:lineRule="auto"/>
              <w:jc w:val="center"/>
              <w:rPr>
                <w:noProof w:val="0"/>
              </w:rPr>
            </w:pPr>
            <w:r w:rsidRPr="00E13487">
              <w:rPr>
                <w:noProof w:val="0"/>
              </w:rPr>
              <w:t>93%</w:t>
            </w:r>
          </w:p>
        </w:tc>
      </w:tr>
      <w:tr w:rsidR="004F6B81" w:rsidRPr="00E13487" w14:paraId="7449163C" w14:textId="77777777" w:rsidTr="004F6B81">
        <w:tc>
          <w:tcPr>
            <w:tcW w:w="2779" w:type="dxa"/>
            <w:tcBorders>
              <w:top w:val="nil"/>
              <w:bottom w:val="nil"/>
            </w:tcBorders>
            <w:shd w:val="clear" w:color="auto" w:fill="auto"/>
            <w:vAlign w:val="center"/>
          </w:tcPr>
          <w:p w14:paraId="7EDA2420" w14:textId="4AA12A1C" w:rsidR="00927B86" w:rsidRPr="00E13487" w:rsidRDefault="00927B86" w:rsidP="004F6B81">
            <w:pPr>
              <w:autoSpaceDE w:val="0"/>
              <w:autoSpaceDN w:val="0"/>
              <w:adjustRightInd w:val="0"/>
              <w:snapToGrid w:val="0"/>
              <w:spacing w:line="240" w:lineRule="auto"/>
              <w:jc w:val="left"/>
              <w:rPr>
                <w:rFonts w:eastAsia="Times New Roman"/>
                <w:noProof w:val="0"/>
              </w:rPr>
            </w:pPr>
            <w:r w:rsidRPr="004F6B81">
              <w:rPr>
                <w:rFonts w:eastAsia="Times New Roman"/>
                <w:noProof w:val="0"/>
                <w:lang w:val="es-ES"/>
              </w:rPr>
              <w:t xml:space="preserve">Dinesh Kumar Atal et al. </w:t>
            </w:r>
            <w:r w:rsidRPr="00E13487">
              <w:rPr>
                <w:rFonts w:eastAsia="Times New Roman"/>
                <w:noProof w:val="0"/>
              </w:rPr>
              <w:t>[</w:t>
            </w:r>
            <w:del w:id="392" w:author="Safdar Muhammad Farhan (DOKT) [2]" w:date="2022-12-05T15:59:00Z">
              <w:r w:rsidRPr="00E13487" w:rsidDel="00431D9A">
                <w:rPr>
                  <w:rFonts w:eastAsia="Times New Roman"/>
                  <w:noProof w:val="0"/>
                </w:rPr>
                <w:delText>36</w:delText>
              </w:r>
            </w:del>
            <w:ins w:id="393" w:author="Safdar Muhammad Farhan (DOKT) [2]" w:date="2022-12-05T16:00:00Z">
              <w:r w:rsidR="00431D9A">
                <w:rPr>
                  <w:rFonts w:eastAsia="Times New Roman"/>
                  <w:noProof w:val="0"/>
                </w:rPr>
                <w:t>45</w:t>
              </w:r>
            </w:ins>
            <w:r w:rsidRPr="00E13487">
              <w:rPr>
                <w:rFonts w:eastAsia="Times New Roman"/>
                <w:noProof w:val="0"/>
              </w:rPr>
              <w:t>]</w:t>
            </w:r>
          </w:p>
        </w:tc>
        <w:tc>
          <w:tcPr>
            <w:tcW w:w="3685" w:type="dxa"/>
            <w:tcBorders>
              <w:top w:val="nil"/>
              <w:bottom w:val="nil"/>
            </w:tcBorders>
            <w:shd w:val="clear" w:color="auto" w:fill="auto"/>
            <w:vAlign w:val="center"/>
          </w:tcPr>
          <w:p w14:paraId="11A8D8DD" w14:textId="77777777" w:rsidR="00927B86" w:rsidRPr="00E13487" w:rsidRDefault="00927B86" w:rsidP="004F6B81">
            <w:pPr>
              <w:autoSpaceDE w:val="0"/>
              <w:autoSpaceDN w:val="0"/>
              <w:adjustRightInd w:val="0"/>
              <w:snapToGrid w:val="0"/>
              <w:spacing w:line="240" w:lineRule="auto"/>
              <w:jc w:val="left"/>
              <w:rPr>
                <w:noProof w:val="0"/>
              </w:rPr>
            </w:pPr>
            <w:r w:rsidRPr="00E13487">
              <w:rPr>
                <w:rFonts w:eastAsia="Times New Roman"/>
                <w:noProof w:val="0"/>
              </w:rPr>
              <w:t>Bat optimization based Deep CNN</w:t>
            </w:r>
          </w:p>
        </w:tc>
        <w:tc>
          <w:tcPr>
            <w:tcW w:w="1393" w:type="dxa"/>
            <w:tcBorders>
              <w:top w:val="nil"/>
              <w:bottom w:val="nil"/>
            </w:tcBorders>
            <w:shd w:val="clear" w:color="auto" w:fill="auto"/>
            <w:vAlign w:val="center"/>
          </w:tcPr>
          <w:p w14:paraId="159445DE" w14:textId="77777777" w:rsidR="00927B86" w:rsidRPr="00E13487" w:rsidRDefault="00927B86" w:rsidP="00E13487">
            <w:pPr>
              <w:autoSpaceDE w:val="0"/>
              <w:autoSpaceDN w:val="0"/>
              <w:adjustRightInd w:val="0"/>
              <w:snapToGrid w:val="0"/>
              <w:spacing w:line="240" w:lineRule="auto"/>
              <w:jc w:val="center"/>
              <w:rPr>
                <w:noProof w:val="0"/>
              </w:rPr>
            </w:pPr>
            <w:r w:rsidRPr="00E13487">
              <w:rPr>
                <w:rFonts w:eastAsia="Times New Roman"/>
                <w:noProof w:val="0"/>
              </w:rPr>
              <w:t>93.19%</w:t>
            </w:r>
          </w:p>
        </w:tc>
      </w:tr>
      <w:tr w:rsidR="004F6B81" w:rsidRPr="00E13487" w14:paraId="1CDA454A" w14:textId="77777777" w:rsidTr="004F6B81">
        <w:tc>
          <w:tcPr>
            <w:tcW w:w="2779" w:type="dxa"/>
            <w:tcBorders>
              <w:top w:val="nil"/>
            </w:tcBorders>
            <w:shd w:val="clear" w:color="auto" w:fill="auto"/>
            <w:vAlign w:val="center"/>
          </w:tcPr>
          <w:p w14:paraId="32E6EBAA" w14:textId="62C9AC9B" w:rsidR="00927B86" w:rsidRPr="004F6B81" w:rsidRDefault="00B975C2" w:rsidP="004F6B81">
            <w:pPr>
              <w:autoSpaceDE w:val="0"/>
              <w:autoSpaceDN w:val="0"/>
              <w:adjustRightInd w:val="0"/>
              <w:snapToGrid w:val="0"/>
              <w:spacing w:line="240" w:lineRule="auto"/>
              <w:jc w:val="left"/>
              <w:rPr>
                <w:rFonts w:eastAsia="Times New Roman"/>
                <w:b/>
                <w:bCs/>
                <w:noProof w:val="0"/>
                <w:highlight w:val="yellow"/>
              </w:rPr>
            </w:pPr>
            <w:commentRangeStart w:id="394"/>
            <w:commentRangeStart w:id="395"/>
            <w:r w:rsidRPr="004F6B81">
              <w:rPr>
                <w:rFonts w:eastAsia="Times New Roman"/>
                <w:b/>
                <w:bCs/>
                <w:noProof w:val="0"/>
                <w:highlight w:val="yellow"/>
              </w:rPr>
              <w:t>P</w:t>
            </w:r>
            <w:r w:rsidR="00927B86" w:rsidRPr="004F6B81">
              <w:rPr>
                <w:rFonts w:eastAsia="Times New Roman"/>
                <w:b/>
                <w:bCs/>
                <w:noProof w:val="0"/>
                <w:highlight w:val="yellow"/>
              </w:rPr>
              <w:t>roposed</w:t>
            </w:r>
            <w:commentRangeEnd w:id="394"/>
            <w:r w:rsidR="004F6B81">
              <w:rPr>
                <w:rStyle w:val="CommentReference"/>
              </w:rPr>
              <w:commentReference w:id="394"/>
            </w:r>
            <w:commentRangeEnd w:id="395"/>
            <w:r w:rsidR="00C4715C">
              <w:rPr>
                <w:rStyle w:val="CommentReference"/>
              </w:rPr>
              <w:commentReference w:id="395"/>
            </w:r>
            <w:r w:rsidR="00927B86" w:rsidRPr="004F6B81">
              <w:rPr>
                <w:rFonts w:eastAsia="Times New Roman"/>
                <w:b/>
                <w:bCs/>
                <w:noProof w:val="0"/>
                <w:highlight w:val="yellow"/>
              </w:rPr>
              <w:t xml:space="preserve"> Work</w:t>
            </w:r>
          </w:p>
        </w:tc>
        <w:tc>
          <w:tcPr>
            <w:tcW w:w="3685" w:type="dxa"/>
            <w:tcBorders>
              <w:top w:val="nil"/>
            </w:tcBorders>
            <w:shd w:val="clear" w:color="auto" w:fill="auto"/>
            <w:vAlign w:val="center"/>
          </w:tcPr>
          <w:p w14:paraId="5FEBB9F0" w14:textId="77777777" w:rsidR="00927B86" w:rsidRPr="004F6B81" w:rsidRDefault="00927B86" w:rsidP="004F6B81">
            <w:pPr>
              <w:autoSpaceDE w:val="0"/>
              <w:autoSpaceDN w:val="0"/>
              <w:adjustRightInd w:val="0"/>
              <w:snapToGrid w:val="0"/>
              <w:spacing w:line="240" w:lineRule="auto"/>
              <w:jc w:val="left"/>
              <w:rPr>
                <w:rFonts w:eastAsia="Times New Roman"/>
                <w:b/>
                <w:bCs/>
                <w:noProof w:val="0"/>
                <w:highlight w:val="yellow"/>
              </w:rPr>
            </w:pPr>
            <w:r w:rsidRPr="004F6B81">
              <w:rPr>
                <w:rFonts w:eastAsia="Times New Roman"/>
                <w:b/>
                <w:bCs/>
                <w:noProof w:val="0"/>
                <w:highlight w:val="yellow"/>
              </w:rPr>
              <w:t>CNN (with spectrograms)</w:t>
            </w:r>
          </w:p>
        </w:tc>
        <w:tc>
          <w:tcPr>
            <w:tcW w:w="1393" w:type="dxa"/>
            <w:tcBorders>
              <w:top w:val="nil"/>
            </w:tcBorders>
            <w:shd w:val="clear" w:color="auto" w:fill="auto"/>
            <w:vAlign w:val="center"/>
          </w:tcPr>
          <w:p w14:paraId="71491C94" w14:textId="77777777" w:rsidR="00927B86" w:rsidRPr="00E13487" w:rsidRDefault="00927B86" w:rsidP="00E13487">
            <w:pPr>
              <w:autoSpaceDE w:val="0"/>
              <w:autoSpaceDN w:val="0"/>
              <w:adjustRightInd w:val="0"/>
              <w:snapToGrid w:val="0"/>
              <w:spacing w:line="240" w:lineRule="auto"/>
              <w:jc w:val="center"/>
              <w:rPr>
                <w:rFonts w:eastAsia="Times New Roman"/>
                <w:b/>
                <w:bCs/>
                <w:noProof w:val="0"/>
              </w:rPr>
            </w:pPr>
            <w:r w:rsidRPr="004F6B81">
              <w:rPr>
                <w:rFonts w:eastAsia="Times New Roman"/>
                <w:b/>
                <w:bCs/>
                <w:noProof w:val="0"/>
                <w:highlight w:val="yellow"/>
              </w:rPr>
              <w:t>99.06%</w:t>
            </w:r>
          </w:p>
        </w:tc>
      </w:tr>
    </w:tbl>
    <w:p w14:paraId="45D1FEA4" w14:textId="4BB40202" w:rsidR="00927B86" w:rsidRPr="00590AAC" w:rsidRDefault="00927B86" w:rsidP="004F6B81">
      <w:pPr>
        <w:pStyle w:val="MDPI31text"/>
        <w:spacing w:before="240"/>
      </w:pPr>
      <w:r w:rsidRPr="00590AAC">
        <w:t>Keeping in view of the above,</w:t>
      </w:r>
      <w:r w:rsidR="000949BC">
        <w:t xml:space="preserve"> the</w:t>
      </w:r>
      <w:r w:rsidRPr="00590AAC">
        <w:t xml:space="preserve"> </w:t>
      </w:r>
      <w:r w:rsidR="00B975C2" w:rsidRPr="00590AAC">
        <w:t>proposed</w:t>
      </w:r>
      <w:r w:rsidRPr="00590AAC">
        <w:t xml:space="preserve"> work </w:t>
      </w:r>
      <w:r w:rsidR="000949BC">
        <w:t xml:space="preserve">was </w:t>
      </w:r>
      <w:r w:rsidR="00B975C2" w:rsidRPr="00590AAC">
        <w:t xml:space="preserve">compared </w:t>
      </w:r>
      <w:r w:rsidRPr="00590AAC">
        <w:t xml:space="preserve">with the authors who followed the spectrograms approach before performing the model training. Studies by </w:t>
      </w:r>
      <w:r w:rsidR="00342E93">
        <w:t>[</w:t>
      </w:r>
      <w:del w:id="396" w:author="Safdar Muhammad Farhan (DOKT) [2]" w:date="2022-12-06T10:46:00Z">
        <w:r w:rsidR="00342E93" w:rsidDel="00F677FE">
          <w:delText>38</w:delText>
        </w:r>
      </w:del>
      <w:ins w:id="397" w:author="Safdar Muhammad Farhan (DOKT) [2]" w:date="2022-12-06T10:46:00Z">
        <w:r w:rsidR="00F677FE">
          <w:t>47</w:t>
        </w:r>
      </w:ins>
      <w:r w:rsidR="00342E93">
        <w:t>–</w:t>
      </w:r>
      <w:del w:id="398" w:author="Safdar Muhammad Farhan (DOKT) [2]" w:date="2022-12-06T10:46:00Z">
        <w:r w:rsidR="00342E93" w:rsidDel="00F677FE">
          <w:delText>40</w:delText>
        </w:r>
      </w:del>
      <w:ins w:id="399" w:author="Safdar Muhammad Farhan (DOKT) [2]" w:date="2022-12-06T10:46:00Z">
        <w:r w:rsidR="00F677FE">
          <w:t>49</w:t>
        </w:r>
      </w:ins>
      <w:r w:rsidRPr="00590AAC">
        <w:t xml:space="preserve">] applied the transformation (Fourier) to generate the spectrograms as </w:t>
      </w:r>
      <w:r w:rsidR="00B10124" w:rsidRPr="00590AAC">
        <w:t>present</w:t>
      </w:r>
      <w:r w:rsidR="000949BC">
        <w:t>ed</w:t>
      </w:r>
      <w:r w:rsidR="00B10124" w:rsidRPr="00590AAC">
        <w:t xml:space="preserve"> in </w:t>
      </w:r>
      <w:r w:rsidR="000949BC">
        <w:t xml:space="preserve">the </w:t>
      </w:r>
      <w:r w:rsidR="00B10124" w:rsidRPr="00590AAC">
        <w:t>proposed work</w:t>
      </w:r>
      <w:r w:rsidRPr="00590AAC">
        <w:t xml:space="preserve">. Table 3 shows the comparison of </w:t>
      </w:r>
      <w:r w:rsidR="000949BC">
        <w:t xml:space="preserve">the </w:t>
      </w:r>
      <w:r w:rsidRPr="00590AAC">
        <w:t>proposed work with the others.</w:t>
      </w:r>
    </w:p>
    <w:p w14:paraId="2422AF86" w14:textId="327C68DE" w:rsidR="00927B86" w:rsidRPr="00590AAC" w:rsidRDefault="004F6B81" w:rsidP="004F6B81">
      <w:pPr>
        <w:pStyle w:val="MDPI41tablecaption"/>
      </w:pPr>
      <w:r w:rsidRPr="004F6B81">
        <w:rPr>
          <w:b/>
          <w:bCs/>
        </w:rPr>
        <w:t xml:space="preserve">Table 3. </w:t>
      </w:r>
      <w:r w:rsidR="00927B86" w:rsidRPr="00590AAC">
        <w:t xml:space="preserve">Comparison with </w:t>
      </w:r>
      <w:r w:rsidR="000949BC">
        <w:t>s</w:t>
      </w:r>
      <w:r w:rsidR="00927B86" w:rsidRPr="00590AAC">
        <w:t xml:space="preserve">pectrogram </w:t>
      </w:r>
      <w:r w:rsidR="000949BC">
        <w:t>a</w:t>
      </w:r>
      <w:r w:rsidR="00927B86" w:rsidRPr="00590AAC">
        <w:t>pproach</w:t>
      </w:r>
      <w:r>
        <w:t>.</w:t>
      </w:r>
    </w:p>
    <w:tbl>
      <w:tblPr>
        <w:tblStyle w:val="TableGrid"/>
        <w:tblW w:w="7857" w:type="dxa"/>
        <w:tblInd w:w="2608" w:type="dxa"/>
        <w:tblBorders>
          <w:top w:val="single" w:sz="8" w:space="0" w:color="auto"/>
          <w:left w:val="none" w:sz="0" w:space="0" w:color="auto"/>
          <w:bottom w:val="single" w:sz="8" w:space="0" w:color="auto"/>
          <w:right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2070"/>
        <w:gridCol w:w="1985"/>
        <w:gridCol w:w="850"/>
        <w:gridCol w:w="992"/>
        <w:gridCol w:w="993"/>
        <w:gridCol w:w="967"/>
      </w:tblGrid>
      <w:tr w:rsidR="004F6B81" w:rsidRPr="004F6B81" w14:paraId="690D16DD" w14:textId="72001D56" w:rsidTr="004F6B81">
        <w:tc>
          <w:tcPr>
            <w:tcW w:w="2070" w:type="dxa"/>
            <w:tcBorders>
              <w:top w:val="single" w:sz="8" w:space="0" w:color="auto"/>
              <w:bottom w:val="single" w:sz="4" w:space="0" w:color="auto"/>
            </w:tcBorders>
            <w:shd w:val="clear" w:color="auto" w:fill="auto"/>
            <w:vAlign w:val="center"/>
          </w:tcPr>
          <w:p w14:paraId="61B46844" w14:textId="77777777" w:rsidR="006B2B15" w:rsidRPr="004F6B81" w:rsidRDefault="006B2B15" w:rsidP="004F6B81">
            <w:pPr>
              <w:autoSpaceDE w:val="0"/>
              <w:autoSpaceDN w:val="0"/>
              <w:adjustRightInd w:val="0"/>
              <w:snapToGrid w:val="0"/>
              <w:spacing w:line="240" w:lineRule="auto"/>
              <w:jc w:val="center"/>
              <w:rPr>
                <w:rFonts w:eastAsia="Times New Roman"/>
                <w:b/>
                <w:noProof w:val="0"/>
              </w:rPr>
            </w:pPr>
            <w:r w:rsidRPr="004F6B81">
              <w:rPr>
                <w:b/>
                <w:bCs/>
                <w:noProof w:val="0"/>
              </w:rPr>
              <w:t>Authors</w:t>
            </w:r>
          </w:p>
        </w:tc>
        <w:tc>
          <w:tcPr>
            <w:tcW w:w="1985" w:type="dxa"/>
            <w:tcBorders>
              <w:top w:val="single" w:sz="8" w:space="0" w:color="auto"/>
              <w:bottom w:val="single" w:sz="4" w:space="0" w:color="auto"/>
            </w:tcBorders>
            <w:shd w:val="clear" w:color="auto" w:fill="auto"/>
            <w:vAlign w:val="center"/>
          </w:tcPr>
          <w:p w14:paraId="6110E892" w14:textId="77777777" w:rsidR="006B2B15" w:rsidRPr="004F6B81" w:rsidRDefault="006B2B15" w:rsidP="004F6B81">
            <w:pPr>
              <w:autoSpaceDE w:val="0"/>
              <w:autoSpaceDN w:val="0"/>
              <w:adjustRightInd w:val="0"/>
              <w:snapToGrid w:val="0"/>
              <w:spacing w:line="240" w:lineRule="auto"/>
              <w:jc w:val="center"/>
              <w:rPr>
                <w:rFonts w:eastAsia="Times New Roman"/>
                <w:b/>
                <w:noProof w:val="0"/>
              </w:rPr>
            </w:pPr>
            <w:r w:rsidRPr="004F6B81">
              <w:rPr>
                <w:b/>
                <w:bCs/>
                <w:noProof w:val="0"/>
              </w:rPr>
              <w:t>Model</w:t>
            </w:r>
          </w:p>
        </w:tc>
        <w:tc>
          <w:tcPr>
            <w:tcW w:w="850" w:type="dxa"/>
            <w:tcBorders>
              <w:top w:val="single" w:sz="8" w:space="0" w:color="auto"/>
              <w:bottom w:val="single" w:sz="4" w:space="0" w:color="auto"/>
            </w:tcBorders>
            <w:shd w:val="clear" w:color="auto" w:fill="auto"/>
            <w:vAlign w:val="center"/>
          </w:tcPr>
          <w:p w14:paraId="60B70A25" w14:textId="77777777" w:rsidR="006B2B15" w:rsidRPr="004F6B81" w:rsidRDefault="006B2B15" w:rsidP="004F6B81">
            <w:pPr>
              <w:autoSpaceDE w:val="0"/>
              <w:autoSpaceDN w:val="0"/>
              <w:adjustRightInd w:val="0"/>
              <w:snapToGrid w:val="0"/>
              <w:spacing w:line="240" w:lineRule="auto"/>
              <w:jc w:val="center"/>
              <w:rPr>
                <w:rFonts w:eastAsia="Times New Roman"/>
                <w:b/>
                <w:noProof w:val="0"/>
              </w:rPr>
            </w:pPr>
            <w:r w:rsidRPr="004F6B81">
              <w:rPr>
                <w:b/>
                <w:bCs/>
                <w:noProof w:val="0"/>
              </w:rPr>
              <w:t>Accuracy</w:t>
            </w:r>
          </w:p>
        </w:tc>
        <w:tc>
          <w:tcPr>
            <w:tcW w:w="992" w:type="dxa"/>
            <w:tcBorders>
              <w:top w:val="single" w:sz="8" w:space="0" w:color="auto"/>
              <w:bottom w:val="single" w:sz="4" w:space="0" w:color="auto"/>
            </w:tcBorders>
            <w:shd w:val="clear" w:color="auto" w:fill="auto"/>
            <w:vAlign w:val="center"/>
          </w:tcPr>
          <w:p w14:paraId="7D40D623" w14:textId="2F27B0E3" w:rsidR="006B2B15" w:rsidRPr="004F6B81" w:rsidRDefault="006B2B15" w:rsidP="004F6B81">
            <w:pPr>
              <w:autoSpaceDE w:val="0"/>
              <w:autoSpaceDN w:val="0"/>
              <w:adjustRightInd w:val="0"/>
              <w:snapToGrid w:val="0"/>
              <w:spacing w:line="240" w:lineRule="auto"/>
              <w:jc w:val="center"/>
              <w:rPr>
                <w:b/>
                <w:bCs/>
                <w:noProof w:val="0"/>
              </w:rPr>
            </w:pPr>
            <w:r w:rsidRPr="004F6B81">
              <w:rPr>
                <w:b/>
                <w:bCs/>
                <w:noProof w:val="0"/>
              </w:rPr>
              <w:t>Sensitivity</w:t>
            </w:r>
          </w:p>
        </w:tc>
        <w:tc>
          <w:tcPr>
            <w:tcW w:w="993" w:type="dxa"/>
            <w:tcBorders>
              <w:top w:val="single" w:sz="8" w:space="0" w:color="auto"/>
              <w:bottom w:val="single" w:sz="4" w:space="0" w:color="auto"/>
            </w:tcBorders>
            <w:shd w:val="clear" w:color="auto" w:fill="auto"/>
            <w:vAlign w:val="center"/>
          </w:tcPr>
          <w:p w14:paraId="0F35C15C" w14:textId="150C6C5D" w:rsidR="006B2B15" w:rsidRPr="004F6B81" w:rsidRDefault="006B2B15" w:rsidP="004F6B81">
            <w:pPr>
              <w:autoSpaceDE w:val="0"/>
              <w:autoSpaceDN w:val="0"/>
              <w:adjustRightInd w:val="0"/>
              <w:snapToGrid w:val="0"/>
              <w:spacing w:line="240" w:lineRule="auto"/>
              <w:jc w:val="center"/>
              <w:rPr>
                <w:b/>
                <w:bCs/>
                <w:noProof w:val="0"/>
              </w:rPr>
            </w:pPr>
            <w:r w:rsidRPr="004F6B81">
              <w:rPr>
                <w:b/>
                <w:bCs/>
                <w:noProof w:val="0"/>
              </w:rPr>
              <w:t>Specificity</w:t>
            </w:r>
          </w:p>
        </w:tc>
        <w:tc>
          <w:tcPr>
            <w:tcW w:w="967" w:type="dxa"/>
            <w:tcBorders>
              <w:top w:val="single" w:sz="8" w:space="0" w:color="auto"/>
              <w:bottom w:val="single" w:sz="4" w:space="0" w:color="auto"/>
            </w:tcBorders>
            <w:shd w:val="clear" w:color="auto" w:fill="auto"/>
            <w:vAlign w:val="center"/>
          </w:tcPr>
          <w:p w14:paraId="09725ED0" w14:textId="60A0E2C5" w:rsidR="006B2B15" w:rsidRPr="004F6B81" w:rsidRDefault="006B2B15" w:rsidP="004F6B81">
            <w:pPr>
              <w:autoSpaceDE w:val="0"/>
              <w:autoSpaceDN w:val="0"/>
              <w:adjustRightInd w:val="0"/>
              <w:snapToGrid w:val="0"/>
              <w:spacing w:line="240" w:lineRule="auto"/>
              <w:jc w:val="center"/>
              <w:rPr>
                <w:b/>
                <w:bCs/>
                <w:noProof w:val="0"/>
              </w:rPr>
            </w:pPr>
            <w:r w:rsidRPr="004F6B81">
              <w:rPr>
                <w:b/>
                <w:bCs/>
                <w:noProof w:val="0"/>
              </w:rPr>
              <w:t>Precision</w:t>
            </w:r>
          </w:p>
        </w:tc>
      </w:tr>
      <w:tr w:rsidR="004F6B81" w:rsidRPr="004F6B81" w14:paraId="5194353B" w14:textId="03ABFAB4" w:rsidTr="004F6B81">
        <w:tc>
          <w:tcPr>
            <w:tcW w:w="2070" w:type="dxa"/>
            <w:tcBorders>
              <w:top w:val="single" w:sz="4" w:space="0" w:color="auto"/>
              <w:bottom w:val="nil"/>
            </w:tcBorders>
            <w:shd w:val="clear" w:color="auto" w:fill="auto"/>
            <w:vAlign w:val="center"/>
          </w:tcPr>
          <w:p w14:paraId="36330BEE" w14:textId="4771C3AE" w:rsidR="006B2B15" w:rsidRPr="004F6B81" w:rsidRDefault="006B2B15" w:rsidP="004F6B81">
            <w:pPr>
              <w:autoSpaceDE w:val="0"/>
              <w:autoSpaceDN w:val="0"/>
              <w:adjustRightInd w:val="0"/>
              <w:snapToGrid w:val="0"/>
              <w:spacing w:line="240" w:lineRule="auto"/>
              <w:jc w:val="left"/>
              <w:rPr>
                <w:rFonts w:eastAsia="Times New Roman"/>
                <w:noProof w:val="0"/>
              </w:rPr>
            </w:pPr>
            <w:r w:rsidRPr="004F6B81">
              <w:rPr>
                <w:rFonts w:eastAsia="Times New Roman"/>
                <w:noProof w:val="0"/>
              </w:rPr>
              <w:t>Jingshan Huang et al. [</w:t>
            </w:r>
            <w:del w:id="400" w:author="Safdar Muhammad Farhan (DOKT) [2]" w:date="2022-12-05T16:00:00Z">
              <w:r w:rsidRPr="004F6B81" w:rsidDel="00431D9A">
                <w:rPr>
                  <w:rFonts w:eastAsia="Times New Roman"/>
                  <w:noProof w:val="0"/>
                </w:rPr>
                <w:delText>38</w:delText>
              </w:r>
            </w:del>
            <w:ins w:id="401" w:author="Safdar Muhammad Farhan (DOKT) [2]" w:date="2022-12-05T16:00:00Z">
              <w:r w:rsidR="00431D9A">
                <w:rPr>
                  <w:rFonts w:eastAsia="Times New Roman"/>
                  <w:noProof w:val="0"/>
                </w:rPr>
                <w:t>47</w:t>
              </w:r>
            </w:ins>
            <w:r w:rsidRPr="004F6B81">
              <w:rPr>
                <w:rFonts w:eastAsia="Times New Roman"/>
                <w:noProof w:val="0"/>
              </w:rPr>
              <w:t>]</w:t>
            </w:r>
          </w:p>
        </w:tc>
        <w:tc>
          <w:tcPr>
            <w:tcW w:w="1985" w:type="dxa"/>
            <w:tcBorders>
              <w:top w:val="single" w:sz="4" w:space="0" w:color="auto"/>
              <w:bottom w:val="nil"/>
            </w:tcBorders>
            <w:shd w:val="clear" w:color="auto" w:fill="auto"/>
            <w:vAlign w:val="center"/>
          </w:tcPr>
          <w:p w14:paraId="5F5D75A9" w14:textId="77777777" w:rsidR="006B2B15" w:rsidRPr="004F6B81" w:rsidRDefault="006B2B15" w:rsidP="004F6B81">
            <w:pPr>
              <w:autoSpaceDE w:val="0"/>
              <w:autoSpaceDN w:val="0"/>
              <w:adjustRightInd w:val="0"/>
              <w:snapToGrid w:val="0"/>
              <w:spacing w:line="240" w:lineRule="auto"/>
              <w:jc w:val="left"/>
              <w:rPr>
                <w:rFonts w:eastAsia="Times New Roman"/>
                <w:noProof w:val="0"/>
              </w:rPr>
            </w:pPr>
            <w:r w:rsidRPr="004F6B81">
              <w:rPr>
                <w:rFonts w:eastAsia="Times New Roman"/>
                <w:noProof w:val="0"/>
              </w:rPr>
              <w:t>2D-deep CNN</w:t>
            </w:r>
          </w:p>
        </w:tc>
        <w:tc>
          <w:tcPr>
            <w:tcW w:w="850" w:type="dxa"/>
            <w:tcBorders>
              <w:top w:val="single" w:sz="4" w:space="0" w:color="auto"/>
              <w:bottom w:val="nil"/>
            </w:tcBorders>
            <w:shd w:val="clear" w:color="auto" w:fill="auto"/>
            <w:vAlign w:val="center"/>
          </w:tcPr>
          <w:p w14:paraId="1F77CA2F" w14:textId="77777777" w:rsidR="006B2B15" w:rsidRPr="004F6B81" w:rsidRDefault="006B2B15" w:rsidP="004F6B81">
            <w:pPr>
              <w:autoSpaceDE w:val="0"/>
              <w:autoSpaceDN w:val="0"/>
              <w:adjustRightInd w:val="0"/>
              <w:snapToGrid w:val="0"/>
              <w:spacing w:line="240" w:lineRule="auto"/>
              <w:jc w:val="center"/>
              <w:rPr>
                <w:rFonts w:eastAsia="Times New Roman"/>
                <w:noProof w:val="0"/>
              </w:rPr>
            </w:pPr>
            <w:r w:rsidRPr="004F6B81">
              <w:rPr>
                <w:rFonts w:eastAsia="Times New Roman"/>
                <w:noProof w:val="0"/>
              </w:rPr>
              <w:t>99%</w:t>
            </w:r>
          </w:p>
        </w:tc>
        <w:tc>
          <w:tcPr>
            <w:tcW w:w="992" w:type="dxa"/>
            <w:tcBorders>
              <w:top w:val="single" w:sz="4" w:space="0" w:color="auto"/>
              <w:bottom w:val="nil"/>
            </w:tcBorders>
            <w:shd w:val="clear" w:color="auto" w:fill="auto"/>
            <w:vAlign w:val="center"/>
          </w:tcPr>
          <w:p w14:paraId="051B9E6F" w14:textId="1EF25CB7" w:rsidR="006B2B15" w:rsidRPr="004F6B81" w:rsidRDefault="00A20CDE" w:rsidP="004F6B81">
            <w:pPr>
              <w:autoSpaceDE w:val="0"/>
              <w:autoSpaceDN w:val="0"/>
              <w:adjustRightInd w:val="0"/>
              <w:snapToGrid w:val="0"/>
              <w:spacing w:line="240" w:lineRule="auto"/>
              <w:jc w:val="center"/>
              <w:rPr>
                <w:rFonts w:eastAsia="Times New Roman"/>
                <w:noProof w:val="0"/>
              </w:rPr>
            </w:pPr>
            <w:r w:rsidRPr="004F6B81">
              <w:rPr>
                <w:rFonts w:eastAsia="Times New Roman"/>
                <w:noProof w:val="0"/>
              </w:rPr>
              <w:t>-</w:t>
            </w:r>
          </w:p>
        </w:tc>
        <w:tc>
          <w:tcPr>
            <w:tcW w:w="993" w:type="dxa"/>
            <w:tcBorders>
              <w:top w:val="single" w:sz="4" w:space="0" w:color="auto"/>
              <w:bottom w:val="nil"/>
            </w:tcBorders>
            <w:shd w:val="clear" w:color="auto" w:fill="auto"/>
            <w:vAlign w:val="center"/>
          </w:tcPr>
          <w:p w14:paraId="0038B1A1" w14:textId="2EF74599" w:rsidR="006B2B15" w:rsidRPr="004F6B81" w:rsidRDefault="00A20CDE" w:rsidP="004F6B81">
            <w:pPr>
              <w:autoSpaceDE w:val="0"/>
              <w:autoSpaceDN w:val="0"/>
              <w:adjustRightInd w:val="0"/>
              <w:snapToGrid w:val="0"/>
              <w:spacing w:line="240" w:lineRule="auto"/>
              <w:jc w:val="center"/>
              <w:rPr>
                <w:rFonts w:eastAsia="Times New Roman"/>
                <w:noProof w:val="0"/>
              </w:rPr>
            </w:pPr>
            <w:r w:rsidRPr="004F6B81">
              <w:rPr>
                <w:rFonts w:eastAsia="Times New Roman"/>
                <w:noProof w:val="0"/>
              </w:rPr>
              <w:t>-</w:t>
            </w:r>
          </w:p>
        </w:tc>
        <w:tc>
          <w:tcPr>
            <w:tcW w:w="967" w:type="dxa"/>
            <w:tcBorders>
              <w:top w:val="single" w:sz="4" w:space="0" w:color="auto"/>
              <w:bottom w:val="nil"/>
            </w:tcBorders>
            <w:shd w:val="clear" w:color="auto" w:fill="auto"/>
            <w:vAlign w:val="center"/>
          </w:tcPr>
          <w:p w14:paraId="77BD7426" w14:textId="092E8B7F" w:rsidR="006B2B15" w:rsidRPr="004F6B81" w:rsidRDefault="00A20CDE" w:rsidP="004F6B81">
            <w:pPr>
              <w:autoSpaceDE w:val="0"/>
              <w:autoSpaceDN w:val="0"/>
              <w:adjustRightInd w:val="0"/>
              <w:snapToGrid w:val="0"/>
              <w:spacing w:line="240" w:lineRule="auto"/>
              <w:jc w:val="center"/>
              <w:rPr>
                <w:rFonts w:eastAsia="Times New Roman"/>
                <w:noProof w:val="0"/>
              </w:rPr>
            </w:pPr>
            <w:r w:rsidRPr="004F6B81">
              <w:rPr>
                <w:rFonts w:eastAsia="Times New Roman"/>
                <w:noProof w:val="0"/>
              </w:rPr>
              <w:t>-</w:t>
            </w:r>
          </w:p>
        </w:tc>
      </w:tr>
      <w:tr w:rsidR="004F6B81" w:rsidRPr="004F6B81" w14:paraId="08E3CEA8" w14:textId="3A1DCED1" w:rsidTr="004F6B81">
        <w:tc>
          <w:tcPr>
            <w:tcW w:w="2070" w:type="dxa"/>
            <w:tcBorders>
              <w:top w:val="nil"/>
              <w:bottom w:val="nil"/>
            </w:tcBorders>
            <w:shd w:val="clear" w:color="auto" w:fill="auto"/>
            <w:vAlign w:val="center"/>
          </w:tcPr>
          <w:p w14:paraId="3DCAEF33" w14:textId="09D4B0A9" w:rsidR="006B2B15" w:rsidRPr="004F6B81" w:rsidRDefault="006B2B15" w:rsidP="004F6B81">
            <w:pPr>
              <w:autoSpaceDE w:val="0"/>
              <w:autoSpaceDN w:val="0"/>
              <w:adjustRightInd w:val="0"/>
              <w:snapToGrid w:val="0"/>
              <w:spacing w:line="240" w:lineRule="auto"/>
              <w:jc w:val="left"/>
              <w:rPr>
                <w:rFonts w:eastAsia="Times New Roman"/>
                <w:noProof w:val="0"/>
              </w:rPr>
            </w:pPr>
            <w:r w:rsidRPr="004F6B81">
              <w:rPr>
                <w:rFonts w:eastAsia="Times New Roman"/>
                <w:noProof w:val="0"/>
              </w:rPr>
              <w:t>Amin Ullah et al. [</w:t>
            </w:r>
            <w:del w:id="402" w:author="Safdar Muhammad Farhan (DOKT) [2]" w:date="2022-12-05T16:00:00Z">
              <w:r w:rsidRPr="004F6B81" w:rsidDel="00431D9A">
                <w:rPr>
                  <w:rFonts w:eastAsia="Times New Roman"/>
                  <w:noProof w:val="0"/>
                </w:rPr>
                <w:delText>39</w:delText>
              </w:r>
            </w:del>
            <w:ins w:id="403" w:author="Safdar Muhammad Farhan (DOKT) [2]" w:date="2022-12-05T16:00:00Z">
              <w:r w:rsidR="00431D9A">
                <w:rPr>
                  <w:rFonts w:eastAsia="Times New Roman"/>
                  <w:noProof w:val="0"/>
                </w:rPr>
                <w:t>48</w:t>
              </w:r>
            </w:ins>
            <w:r w:rsidRPr="004F6B81">
              <w:rPr>
                <w:rFonts w:eastAsia="Times New Roman"/>
                <w:noProof w:val="0"/>
              </w:rPr>
              <w:t>]</w:t>
            </w:r>
          </w:p>
        </w:tc>
        <w:tc>
          <w:tcPr>
            <w:tcW w:w="1985" w:type="dxa"/>
            <w:tcBorders>
              <w:top w:val="nil"/>
              <w:bottom w:val="nil"/>
            </w:tcBorders>
            <w:shd w:val="clear" w:color="auto" w:fill="auto"/>
            <w:vAlign w:val="center"/>
          </w:tcPr>
          <w:p w14:paraId="2D475E68" w14:textId="77777777" w:rsidR="006B2B15" w:rsidRPr="004F6B81" w:rsidRDefault="006B2B15" w:rsidP="004F6B81">
            <w:pPr>
              <w:autoSpaceDE w:val="0"/>
              <w:autoSpaceDN w:val="0"/>
              <w:adjustRightInd w:val="0"/>
              <w:snapToGrid w:val="0"/>
              <w:spacing w:line="240" w:lineRule="auto"/>
              <w:jc w:val="left"/>
              <w:rPr>
                <w:rFonts w:eastAsia="Times New Roman"/>
                <w:noProof w:val="0"/>
              </w:rPr>
            </w:pPr>
            <w:r w:rsidRPr="004F6B81">
              <w:rPr>
                <w:noProof w:val="0"/>
              </w:rPr>
              <w:t>Convolutional Neural Network</w:t>
            </w:r>
          </w:p>
        </w:tc>
        <w:tc>
          <w:tcPr>
            <w:tcW w:w="850" w:type="dxa"/>
            <w:tcBorders>
              <w:top w:val="nil"/>
              <w:bottom w:val="nil"/>
            </w:tcBorders>
            <w:shd w:val="clear" w:color="auto" w:fill="auto"/>
            <w:vAlign w:val="center"/>
          </w:tcPr>
          <w:p w14:paraId="25FD7E52" w14:textId="77777777" w:rsidR="006B2B15" w:rsidRPr="004F6B81" w:rsidRDefault="006B2B15" w:rsidP="004F6B81">
            <w:pPr>
              <w:autoSpaceDE w:val="0"/>
              <w:autoSpaceDN w:val="0"/>
              <w:adjustRightInd w:val="0"/>
              <w:snapToGrid w:val="0"/>
              <w:spacing w:line="240" w:lineRule="auto"/>
              <w:jc w:val="center"/>
              <w:rPr>
                <w:rFonts w:eastAsia="Times New Roman"/>
                <w:noProof w:val="0"/>
              </w:rPr>
            </w:pPr>
            <w:r w:rsidRPr="004F6B81">
              <w:rPr>
                <w:rFonts w:eastAsia="Times New Roman"/>
                <w:noProof w:val="0"/>
              </w:rPr>
              <w:t>99.11%</w:t>
            </w:r>
          </w:p>
        </w:tc>
        <w:tc>
          <w:tcPr>
            <w:tcW w:w="992" w:type="dxa"/>
            <w:tcBorders>
              <w:top w:val="nil"/>
              <w:bottom w:val="nil"/>
            </w:tcBorders>
            <w:shd w:val="clear" w:color="auto" w:fill="auto"/>
            <w:vAlign w:val="center"/>
          </w:tcPr>
          <w:p w14:paraId="17399F7C" w14:textId="2AF8A95B" w:rsidR="006B2B15" w:rsidRPr="004F6B81" w:rsidRDefault="00A20CDE" w:rsidP="004F6B81">
            <w:pPr>
              <w:autoSpaceDE w:val="0"/>
              <w:autoSpaceDN w:val="0"/>
              <w:adjustRightInd w:val="0"/>
              <w:snapToGrid w:val="0"/>
              <w:spacing w:line="240" w:lineRule="auto"/>
              <w:jc w:val="center"/>
              <w:rPr>
                <w:rFonts w:eastAsia="Times New Roman"/>
                <w:noProof w:val="0"/>
              </w:rPr>
            </w:pPr>
            <w:r w:rsidRPr="004F6B81">
              <w:rPr>
                <w:rFonts w:eastAsia="Times New Roman"/>
                <w:noProof w:val="0"/>
              </w:rPr>
              <w:t>97.91%</w:t>
            </w:r>
          </w:p>
        </w:tc>
        <w:tc>
          <w:tcPr>
            <w:tcW w:w="993" w:type="dxa"/>
            <w:tcBorders>
              <w:top w:val="nil"/>
              <w:bottom w:val="nil"/>
            </w:tcBorders>
            <w:shd w:val="clear" w:color="auto" w:fill="auto"/>
            <w:vAlign w:val="center"/>
          </w:tcPr>
          <w:p w14:paraId="05A9EEAF" w14:textId="7A6FEC51" w:rsidR="006B2B15" w:rsidRPr="004F6B81" w:rsidRDefault="00A20CDE" w:rsidP="004F6B81">
            <w:pPr>
              <w:autoSpaceDE w:val="0"/>
              <w:autoSpaceDN w:val="0"/>
              <w:adjustRightInd w:val="0"/>
              <w:snapToGrid w:val="0"/>
              <w:spacing w:line="240" w:lineRule="auto"/>
              <w:jc w:val="center"/>
              <w:rPr>
                <w:rFonts w:eastAsia="Times New Roman"/>
                <w:noProof w:val="0"/>
              </w:rPr>
            </w:pPr>
            <w:r w:rsidRPr="004F6B81">
              <w:rPr>
                <w:rFonts w:eastAsia="Times New Roman"/>
                <w:noProof w:val="0"/>
              </w:rPr>
              <w:t>99.61%</w:t>
            </w:r>
          </w:p>
        </w:tc>
        <w:tc>
          <w:tcPr>
            <w:tcW w:w="967" w:type="dxa"/>
            <w:tcBorders>
              <w:top w:val="nil"/>
              <w:bottom w:val="nil"/>
            </w:tcBorders>
            <w:shd w:val="clear" w:color="auto" w:fill="auto"/>
            <w:vAlign w:val="center"/>
          </w:tcPr>
          <w:p w14:paraId="2493E8E4" w14:textId="3E5F13D7" w:rsidR="006B2B15" w:rsidRPr="004F6B81" w:rsidRDefault="00A20CDE" w:rsidP="004F6B81">
            <w:pPr>
              <w:autoSpaceDE w:val="0"/>
              <w:autoSpaceDN w:val="0"/>
              <w:adjustRightInd w:val="0"/>
              <w:snapToGrid w:val="0"/>
              <w:spacing w:line="240" w:lineRule="auto"/>
              <w:jc w:val="center"/>
              <w:rPr>
                <w:rFonts w:eastAsia="Times New Roman"/>
                <w:noProof w:val="0"/>
              </w:rPr>
            </w:pPr>
            <w:r w:rsidRPr="004F6B81">
              <w:rPr>
                <w:rFonts w:eastAsia="Times New Roman"/>
                <w:noProof w:val="0"/>
              </w:rPr>
              <w:t>98.5%</w:t>
            </w:r>
          </w:p>
        </w:tc>
      </w:tr>
      <w:tr w:rsidR="004F6B81" w:rsidRPr="004F6B81" w14:paraId="548D64BC" w14:textId="595A38CF" w:rsidTr="004F6B81">
        <w:tc>
          <w:tcPr>
            <w:tcW w:w="2070" w:type="dxa"/>
            <w:tcBorders>
              <w:top w:val="nil"/>
              <w:bottom w:val="nil"/>
            </w:tcBorders>
            <w:shd w:val="clear" w:color="auto" w:fill="auto"/>
            <w:vAlign w:val="center"/>
          </w:tcPr>
          <w:p w14:paraId="267BC5B8" w14:textId="4DC442C6" w:rsidR="006B2B15" w:rsidRPr="004F6B81" w:rsidRDefault="006B2B15" w:rsidP="004F6B81">
            <w:pPr>
              <w:autoSpaceDE w:val="0"/>
              <w:autoSpaceDN w:val="0"/>
              <w:adjustRightInd w:val="0"/>
              <w:snapToGrid w:val="0"/>
              <w:spacing w:line="240" w:lineRule="auto"/>
              <w:jc w:val="left"/>
              <w:rPr>
                <w:rFonts w:eastAsia="Times New Roman"/>
                <w:noProof w:val="0"/>
                <w:spacing w:val="-2"/>
              </w:rPr>
            </w:pPr>
            <w:r w:rsidRPr="004F6B81">
              <w:rPr>
                <w:rFonts w:eastAsia="Times New Roman"/>
                <w:noProof w:val="0"/>
                <w:spacing w:val="-2"/>
                <w:lang w:val="es-ES"/>
              </w:rPr>
              <w:t xml:space="preserve">Guo Yang Liu et al. </w:t>
            </w:r>
            <w:r w:rsidRPr="004F6B81">
              <w:rPr>
                <w:rFonts w:eastAsia="Times New Roman"/>
                <w:noProof w:val="0"/>
                <w:spacing w:val="-2"/>
              </w:rPr>
              <w:t>[</w:t>
            </w:r>
            <w:del w:id="404" w:author="Safdar Muhammad Farhan (DOKT) [2]" w:date="2022-12-05T16:00:00Z">
              <w:r w:rsidRPr="004F6B81" w:rsidDel="00431D9A">
                <w:rPr>
                  <w:rFonts w:eastAsia="Times New Roman"/>
                  <w:noProof w:val="0"/>
                  <w:spacing w:val="-2"/>
                </w:rPr>
                <w:delText>40</w:delText>
              </w:r>
            </w:del>
            <w:ins w:id="405" w:author="Safdar Muhammad Farhan (DOKT) [2]" w:date="2022-12-05T16:00:00Z">
              <w:r w:rsidR="00431D9A">
                <w:rPr>
                  <w:rFonts w:eastAsia="Times New Roman"/>
                  <w:noProof w:val="0"/>
                  <w:spacing w:val="-2"/>
                </w:rPr>
                <w:t>49</w:t>
              </w:r>
            </w:ins>
            <w:r w:rsidRPr="004F6B81">
              <w:rPr>
                <w:rFonts w:eastAsia="Times New Roman"/>
                <w:noProof w:val="0"/>
                <w:spacing w:val="-2"/>
              </w:rPr>
              <w:t>]</w:t>
            </w:r>
          </w:p>
        </w:tc>
        <w:tc>
          <w:tcPr>
            <w:tcW w:w="1985" w:type="dxa"/>
            <w:tcBorders>
              <w:top w:val="nil"/>
              <w:bottom w:val="nil"/>
            </w:tcBorders>
            <w:shd w:val="clear" w:color="auto" w:fill="auto"/>
            <w:vAlign w:val="center"/>
          </w:tcPr>
          <w:p w14:paraId="755CF0A4" w14:textId="77777777" w:rsidR="006B2B15" w:rsidRPr="004F6B81" w:rsidRDefault="006B2B15" w:rsidP="004F6B81">
            <w:pPr>
              <w:autoSpaceDE w:val="0"/>
              <w:autoSpaceDN w:val="0"/>
              <w:adjustRightInd w:val="0"/>
              <w:snapToGrid w:val="0"/>
              <w:spacing w:line="240" w:lineRule="auto"/>
              <w:jc w:val="left"/>
              <w:rPr>
                <w:rFonts w:eastAsia="Times New Roman"/>
                <w:noProof w:val="0"/>
              </w:rPr>
            </w:pPr>
            <w:r w:rsidRPr="004F6B81">
              <w:rPr>
                <w:noProof w:val="0"/>
              </w:rPr>
              <w:t>Convolutional Neural Network</w:t>
            </w:r>
          </w:p>
        </w:tc>
        <w:tc>
          <w:tcPr>
            <w:tcW w:w="850" w:type="dxa"/>
            <w:tcBorders>
              <w:top w:val="nil"/>
              <w:bottom w:val="nil"/>
            </w:tcBorders>
            <w:shd w:val="clear" w:color="auto" w:fill="auto"/>
            <w:vAlign w:val="center"/>
          </w:tcPr>
          <w:p w14:paraId="5FD6F54D" w14:textId="7861DCEE" w:rsidR="006B2B15" w:rsidRPr="004F6B81" w:rsidRDefault="006B2B15" w:rsidP="004F6B81">
            <w:pPr>
              <w:autoSpaceDE w:val="0"/>
              <w:autoSpaceDN w:val="0"/>
              <w:adjustRightInd w:val="0"/>
              <w:snapToGrid w:val="0"/>
              <w:spacing w:line="240" w:lineRule="auto"/>
              <w:jc w:val="center"/>
              <w:rPr>
                <w:rFonts w:eastAsia="Times New Roman"/>
                <w:noProof w:val="0"/>
              </w:rPr>
            </w:pPr>
            <w:r w:rsidRPr="004F6B81">
              <w:rPr>
                <w:rFonts w:eastAsia="Times New Roman"/>
                <w:noProof w:val="0"/>
              </w:rPr>
              <w:t>93.09%</w:t>
            </w:r>
          </w:p>
        </w:tc>
        <w:tc>
          <w:tcPr>
            <w:tcW w:w="992" w:type="dxa"/>
            <w:tcBorders>
              <w:top w:val="nil"/>
              <w:bottom w:val="nil"/>
            </w:tcBorders>
            <w:shd w:val="clear" w:color="auto" w:fill="auto"/>
            <w:vAlign w:val="center"/>
          </w:tcPr>
          <w:p w14:paraId="0341B4AC" w14:textId="295E004A" w:rsidR="006B2B15" w:rsidRPr="004F6B81" w:rsidRDefault="00A20CDE" w:rsidP="004F6B81">
            <w:pPr>
              <w:autoSpaceDE w:val="0"/>
              <w:autoSpaceDN w:val="0"/>
              <w:adjustRightInd w:val="0"/>
              <w:snapToGrid w:val="0"/>
              <w:spacing w:line="240" w:lineRule="auto"/>
              <w:jc w:val="center"/>
              <w:rPr>
                <w:rFonts w:eastAsia="Times New Roman"/>
                <w:noProof w:val="0"/>
              </w:rPr>
            </w:pPr>
            <w:r w:rsidRPr="004F6B81">
              <w:rPr>
                <w:rFonts w:eastAsia="Times New Roman"/>
                <w:noProof w:val="0"/>
              </w:rPr>
              <w:t>97.67%</w:t>
            </w:r>
          </w:p>
        </w:tc>
        <w:tc>
          <w:tcPr>
            <w:tcW w:w="993" w:type="dxa"/>
            <w:tcBorders>
              <w:top w:val="nil"/>
              <w:bottom w:val="nil"/>
            </w:tcBorders>
            <w:shd w:val="clear" w:color="auto" w:fill="auto"/>
            <w:vAlign w:val="center"/>
          </w:tcPr>
          <w:p w14:paraId="373A522C" w14:textId="64D3BF7E" w:rsidR="006B2B15" w:rsidRPr="004F6B81" w:rsidRDefault="00A20CDE" w:rsidP="004F6B81">
            <w:pPr>
              <w:autoSpaceDE w:val="0"/>
              <w:autoSpaceDN w:val="0"/>
              <w:adjustRightInd w:val="0"/>
              <w:snapToGrid w:val="0"/>
              <w:spacing w:line="240" w:lineRule="auto"/>
              <w:jc w:val="center"/>
              <w:rPr>
                <w:rFonts w:eastAsia="Times New Roman"/>
                <w:noProof w:val="0"/>
              </w:rPr>
            </w:pPr>
            <w:r w:rsidRPr="004F6B81">
              <w:rPr>
                <w:rFonts w:eastAsia="Times New Roman"/>
                <w:noProof w:val="0"/>
              </w:rPr>
              <w:t>77.33%</w:t>
            </w:r>
          </w:p>
        </w:tc>
        <w:tc>
          <w:tcPr>
            <w:tcW w:w="967" w:type="dxa"/>
            <w:tcBorders>
              <w:top w:val="nil"/>
              <w:bottom w:val="nil"/>
            </w:tcBorders>
            <w:shd w:val="clear" w:color="auto" w:fill="auto"/>
            <w:vAlign w:val="center"/>
          </w:tcPr>
          <w:p w14:paraId="75425010" w14:textId="6B7C1D7B" w:rsidR="006B2B15" w:rsidRPr="004F6B81" w:rsidRDefault="00A20CDE" w:rsidP="004F6B81">
            <w:pPr>
              <w:autoSpaceDE w:val="0"/>
              <w:autoSpaceDN w:val="0"/>
              <w:adjustRightInd w:val="0"/>
              <w:snapToGrid w:val="0"/>
              <w:spacing w:line="240" w:lineRule="auto"/>
              <w:jc w:val="center"/>
              <w:rPr>
                <w:rFonts w:eastAsia="Times New Roman"/>
                <w:noProof w:val="0"/>
              </w:rPr>
            </w:pPr>
            <w:r w:rsidRPr="004F6B81">
              <w:rPr>
                <w:rFonts w:eastAsia="Times New Roman"/>
                <w:noProof w:val="0"/>
              </w:rPr>
              <w:t>93.67%</w:t>
            </w:r>
          </w:p>
        </w:tc>
      </w:tr>
      <w:tr w:rsidR="004F6B81" w:rsidRPr="004F6B81" w14:paraId="06B27538" w14:textId="0C06611D" w:rsidTr="004F6B81">
        <w:tc>
          <w:tcPr>
            <w:tcW w:w="2070" w:type="dxa"/>
            <w:tcBorders>
              <w:top w:val="nil"/>
            </w:tcBorders>
            <w:shd w:val="clear" w:color="auto" w:fill="auto"/>
            <w:vAlign w:val="center"/>
          </w:tcPr>
          <w:p w14:paraId="4F5E715D" w14:textId="36FCDF8C" w:rsidR="006B2B15" w:rsidRPr="004F6B81" w:rsidRDefault="00635BA2" w:rsidP="004F6B81">
            <w:pPr>
              <w:autoSpaceDE w:val="0"/>
              <w:autoSpaceDN w:val="0"/>
              <w:adjustRightInd w:val="0"/>
              <w:snapToGrid w:val="0"/>
              <w:spacing w:line="240" w:lineRule="auto"/>
              <w:jc w:val="left"/>
              <w:rPr>
                <w:rFonts w:eastAsia="Times New Roman"/>
                <w:b/>
                <w:bCs/>
                <w:noProof w:val="0"/>
                <w:highlight w:val="yellow"/>
              </w:rPr>
            </w:pPr>
            <w:commentRangeStart w:id="406"/>
            <w:commentRangeStart w:id="407"/>
            <w:r w:rsidRPr="004F6B81">
              <w:rPr>
                <w:rFonts w:eastAsia="Times New Roman"/>
                <w:b/>
                <w:bCs/>
                <w:noProof w:val="0"/>
                <w:highlight w:val="yellow"/>
              </w:rPr>
              <w:t>P</w:t>
            </w:r>
            <w:r w:rsidR="006B2B15" w:rsidRPr="004F6B81">
              <w:rPr>
                <w:rFonts w:eastAsia="Times New Roman"/>
                <w:b/>
                <w:bCs/>
                <w:noProof w:val="0"/>
                <w:highlight w:val="yellow"/>
              </w:rPr>
              <w:t>roposed</w:t>
            </w:r>
            <w:commentRangeEnd w:id="406"/>
            <w:r w:rsidR="004F6B81">
              <w:rPr>
                <w:rStyle w:val="CommentReference"/>
              </w:rPr>
              <w:commentReference w:id="406"/>
            </w:r>
            <w:commentRangeEnd w:id="407"/>
            <w:r w:rsidR="00C4715C">
              <w:rPr>
                <w:rStyle w:val="CommentReference"/>
              </w:rPr>
              <w:commentReference w:id="407"/>
            </w:r>
            <w:r w:rsidR="006B2B15" w:rsidRPr="004F6B81">
              <w:rPr>
                <w:rFonts w:eastAsia="Times New Roman"/>
                <w:b/>
                <w:bCs/>
                <w:noProof w:val="0"/>
                <w:highlight w:val="yellow"/>
              </w:rPr>
              <w:t xml:space="preserve"> Work</w:t>
            </w:r>
          </w:p>
        </w:tc>
        <w:tc>
          <w:tcPr>
            <w:tcW w:w="1985" w:type="dxa"/>
            <w:tcBorders>
              <w:top w:val="nil"/>
            </w:tcBorders>
            <w:shd w:val="clear" w:color="auto" w:fill="auto"/>
            <w:vAlign w:val="center"/>
          </w:tcPr>
          <w:p w14:paraId="752FDA4B" w14:textId="77777777" w:rsidR="006B2B15" w:rsidRPr="004F6B81" w:rsidRDefault="006B2B15" w:rsidP="004F6B81">
            <w:pPr>
              <w:autoSpaceDE w:val="0"/>
              <w:autoSpaceDN w:val="0"/>
              <w:adjustRightInd w:val="0"/>
              <w:snapToGrid w:val="0"/>
              <w:spacing w:line="240" w:lineRule="auto"/>
              <w:jc w:val="left"/>
              <w:rPr>
                <w:rFonts w:eastAsia="Times New Roman"/>
                <w:b/>
                <w:bCs/>
                <w:noProof w:val="0"/>
                <w:highlight w:val="yellow"/>
              </w:rPr>
            </w:pPr>
            <w:r w:rsidRPr="004F6B81">
              <w:rPr>
                <w:b/>
                <w:bCs/>
                <w:noProof w:val="0"/>
                <w:szCs w:val="18"/>
                <w:highlight w:val="yellow"/>
              </w:rPr>
              <w:t>Convolutional Neural Network</w:t>
            </w:r>
          </w:p>
        </w:tc>
        <w:tc>
          <w:tcPr>
            <w:tcW w:w="850" w:type="dxa"/>
            <w:tcBorders>
              <w:top w:val="nil"/>
            </w:tcBorders>
            <w:shd w:val="clear" w:color="auto" w:fill="auto"/>
            <w:vAlign w:val="center"/>
          </w:tcPr>
          <w:p w14:paraId="47D66376" w14:textId="77777777" w:rsidR="006B2B15" w:rsidRPr="004F6B81" w:rsidRDefault="006B2B15" w:rsidP="004F6B81">
            <w:pPr>
              <w:autoSpaceDE w:val="0"/>
              <w:autoSpaceDN w:val="0"/>
              <w:adjustRightInd w:val="0"/>
              <w:snapToGrid w:val="0"/>
              <w:spacing w:line="240" w:lineRule="auto"/>
              <w:jc w:val="center"/>
              <w:rPr>
                <w:rFonts w:eastAsia="Times New Roman"/>
                <w:b/>
                <w:bCs/>
                <w:noProof w:val="0"/>
                <w:highlight w:val="yellow"/>
              </w:rPr>
            </w:pPr>
            <w:r w:rsidRPr="004F6B81">
              <w:rPr>
                <w:rFonts w:eastAsia="Times New Roman"/>
                <w:b/>
                <w:bCs/>
                <w:noProof w:val="0"/>
                <w:highlight w:val="yellow"/>
              </w:rPr>
              <w:t>99.06%</w:t>
            </w:r>
          </w:p>
        </w:tc>
        <w:tc>
          <w:tcPr>
            <w:tcW w:w="992" w:type="dxa"/>
            <w:tcBorders>
              <w:top w:val="nil"/>
            </w:tcBorders>
            <w:shd w:val="clear" w:color="auto" w:fill="auto"/>
            <w:vAlign w:val="center"/>
          </w:tcPr>
          <w:p w14:paraId="0B5C8F61" w14:textId="1249AFF3" w:rsidR="006B2B15" w:rsidRPr="004F6B81" w:rsidRDefault="00A20CDE" w:rsidP="004F6B81">
            <w:pPr>
              <w:autoSpaceDE w:val="0"/>
              <w:autoSpaceDN w:val="0"/>
              <w:adjustRightInd w:val="0"/>
              <w:snapToGrid w:val="0"/>
              <w:spacing w:line="240" w:lineRule="auto"/>
              <w:jc w:val="center"/>
              <w:rPr>
                <w:rFonts w:eastAsia="Times New Roman"/>
                <w:b/>
                <w:bCs/>
                <w:noProof w:val="0"/>
                <w:highlight w:val="yellow"/>
              </w:rPr>
            </w:pPr>
            <w:r w:rsidRPr="004F6B81">
              <w:rPr>
                <w:rFonts w:eastAsia="Times New Roman"/>
                <w:b/>
                <w:bCs/>
                <w:noProof w:val="0"/>
                <w:highlight w:val="yellow"/>
              </w:rPr>
              <w:t>99.83%</w:t>
            </w:r>
          </w:p>
        </w:tc>
        <w:tc>
          <w:tcPr>
            <w:tcW w:w="993" w:type="dxa"/>
            <w:tcBorders>
              <w:top w:val="nil"/>
            </w:tcBorders>
            <w:shd w:val="clear" w:color="auto" w:fill="auto"/>
            <w:vAlign w:val="center"/>
          </w:tcPr>
          <w:p w14:paraId="6A883FA7" w14:textId="1EF14A3F" w:rsidR="006B2B15" w:rsidRPr="004F6B81" w:rsidRDefault="00A20CDE" w:rsidP="004F6B81">
            <w:pPr>
              <w:autoSpaceDE w:val="0"/>
              <w:autoSpaceDN w:val="0"/>
              <w:adjustRightInd w:val="0"/>
              <w:snapToGrid w:val="0"/>
              <w:spacing w:line="240" w:lineRule="auto"/>
              <w:jc w:val="center"/>
              <w:rPr>
                <w:rFonts w:eastAsia="Times New Roman"/>
                <w:b/>
                <w:bCs/>
                <w:noProof w:val="0"/>
                <w:highlight w:val="yellow"/>
              </w:rPr>
            </w:pPr>
            <w:r w:rsidRPr="004F6B81">
              <w:rPr>
                <w:rFonts w:eastAsia="Times New Roman"/>
                <w:b/>
                <w:bCs/>
                <w:noProof w:val="0"/>
                <w:highlight w:val="yellow"/>
              </w:rPr>
              <w:t>100%</w:t>
            </w:r>
          </w:p>
        </w:tc>
        <w:tc>
          <w:tcPr>
            <w:tcW w:w="967" w:type="dxa"/>
            <w:tcBorders>
              <w:top w:val="nil"/>
            </w:tcBorders>
            <w:shd w:val="clear" w:color="auto" w:fill="auto"/>
            <w:vAlign w:val="center"/>
          </w:tcPr>
          <w:p w14:paraId="6BC84D34" w14:textId="5AED9A2C" w:rsidR="006B2B15" w:rsidRPr="004F6B81" w:rsidRDefault="00A20CDE" w:rsidP="004F6B81">
            <w:pPr>
              <w:autoSpaceDE w:val="0"/>
              <w:autoSpaceDN w:val="0"/>
              <w:adjustRightInd w:val="0"/>
              <w:snapToGrid w:val="0"/>
              <w:spacing w:line="240" w:lineRule="auto"/>
              <w:jc w:val="center"/>
              <w:rPr>
                <w:rFonts w:eastAsia="Times New Roman"/>
                <w:b/>
                <w:bCs/>
                <w:noProof w:val="0"/>
                <w:highlight w:val="yellow"/>
              </w:rPr>
            </w:pPr>
            <w:r w:rsidRPr="004F6B81">
              <w:rPr>
                <w:rFonts w:eastAsia="Times New Roman"/>
                <w:b/>
                <w:bCs/>
                <w:noProof w:val="0"/>
                <w:highlight w:val="yellow"/>
              </w:rPr>
              <w:t>99.50%</w:t>
            </w:r>
          </w:p>
        </w:tc>
      </w:tr>
    </w:tbl>
    <w:p w14:paraId="0CC6025D" w14:textId="2A168D4A" w:rsidR="000216CA" w:rsidRPr="00590AAC" w:rsidRDefault="00927B86" w:rsidP="004F6B81">
      <w:pPr>
        <w:pStyle w:val="MDPI31text"/>
        <w:spacing w:before="240"/>
      </w:pPr>
      <w:r w:rsidRPr="00590AAC">
        <w:t>Jingshan Huang et al. [</w:t>
      </w:r>
      <w:del w:id="408" w:author="Safdar Muhammad Farhan (DOKT) [2]" w:date="2022-12-05T16:00:00Z">
        <w:r w:rsidRPr="00590AAC" w:rsidDel="00431D9A">
          <w:delText>38</w:delText>
        </w:r>
      </w:del>
      <w:ins w:id="409" w:author="Safdar Muhammad Farhan (DOKT) [2]" w:date="2022-12-05T16:00:00Z">
        <w:r w:rsidR="00431D9A">
          <w:t>47</w:t>
        </w:r>
      </w:ins>
      <w:r w:rsidRPr="00590AAC">
        <w:t>] and Amin Ullah et al. [</w:t>
      </w:r>
      <w:del w:id="410" w:author="Safdar Muhammad Farhan (DOKT) [2]" w:date="2022-12-06T10:46:00Z">
        <w:r w:rsidRPr="00590AAC" w:rsidDel="00F677FE">
          <w:delText>39</w:delText>
        </w:r>
      </w:del>
      <w:ins w:id="411" w:author="Safdar Muhammad Farhan (DOKT) [2]" w:date="2022-12-06T10:46:00Z">
        <w:r w:rsidR="00F677FE">
          <w:t>48</w:t>
        </w:r>
      </w:ins>
      <w:r w:rsidRPr="00590AAC">
        <w:t>] achieved 99% accuracy</w:t>
      </w:r>
      <w:r w:rsidR="000949BC">
        <w:t>,</w:t>
      </w:r>
      <w:r w:rsidRPr="00590AAC">
        <w:t xml:space="preserve"> while Guo Yang Liu et al. [</w:t>
      </w:r>
      <w:del w:id="412" w:author="Safdar Muhammad Farhan (DOKT) [2]" w:date="2022-12-06T10:46:00Z">
        <w:r w:rsidRPr="00590AAC" w:rsidDel="00F677FE">
          <w:delText>40</w:delText>
        </w:r>
      </w:del>
      <w:ins w:id="413" w:author="Safdar Muhammad Farhan (DOKT) [2]" w:date="2022-12-06T10:46:00Z">
        <w:r w:rsidR="00F677FE">
          <w:t>49</w:t>
        </w:r>
      </w:ins>
      <w:r w:rsidRPr="00590AAC">
        <w:t xml:space="preserve">] obtained 93.09% accuracy using spectrograms and </w:t>
      </w:r>
      <w:r w:rsidR="000949BC">
        <w:t xml:space="preserve">the </w:t>
      </w:r>
      <w:r w:rsidRPr="00590AAC">
        <w:t>CNN model. The results by [</w:t>
      </w:r>
      <w:del w:id="414" w:author="Safdar Muhammad Farhan (DOKT) [2]" w:date="2022-12-06T10:46:00Z">
        <w:r w:rsidRPr="00590AAC" w:rsidDel="00F677FE">
          <w:delText>40</w:delText>
        </w:r>
      </w:del>
      <w:ins w:id="415" w:author="Safdar Muhammad Farhan (DOKT) [2]" w:date="2022-12-06T10:46:00Z">
        <w:r w:rsidR="00F677FE">
          <w:t>49</w:t>
        </w:r>
      </w:ins>
      <w:r w:rsidRPr="00590AAC">
        <w:t>] are somehow lower because of the less optimized statistical features and CNN architecture as mentioned by them. As shown, a comparable accuracy of 99.06%</w:t>
      </w:r>
      <w:r w:rsidR="000949BC">
        <w:t xml:space="preserve"> was</w:t>
      </w:r>
      <w:r w:rsidRPr="00590AAC">
        <w:t xml:space="preserve"> </w:t>
      </w:r>
      <w:r w:rsidR="007A4508" w:rsidRPr="00590AAC">
        <w:t>achieved in</w:t>
      </w:r>
      <w:r w:rsidR="000949BC">
        <w:t xml:space="preserve"> the</w:t>
      </w:r>
      <w:r w:rsidR="007A4508" w:rsidRPr="00590AAC">
        <w:t xml:space="preserve"> proposed work </w:t>
      </w:r>
      <w:r w:rsidRPr="00590AAC">
        <w:t>by applying the transformation. Moreover, the unwanted frequency filtration</w:t>
      </w:r>
      <w:r w:rsidR="007A4508" w:rsidRPr="00590AAC">
        <w:t xml:space="preserve"> was also applied</w:t>
      </w:r>
      <w:r w:rsidRPr="00590AAC">
        <w:t xml:space="preserve"> along with denoising for </w:t>
      </w:r>
      <w:r w:rsidRPr="00590AAC">
        <w:lastRenderedPageBreak/>
        <w:t>further data size reduction</w:t>
      </w:r>
      <w:r w:rsidR="000949BC">
        <w:t>,</w:t>
      </w:r>
      <w:r w:rsidRPr="00590AAC">
        <w:t xml:space="preserve"> as discussed earlier.</w:t>
      </w:r>
      <w:r w:rsidR="00590AAC" w:rsidRPr="00590AAC">
        <w:t xml:space="preserve"> </w:t>
      </w:r>
      <w:r w:rsidRPr="00590AAC">
        <w:t>The high accuracy results show</w:t>
      </w:r>
      <w:ins w:id="416" w:author="Safdar Muhammad Farhan (DOKT) [2]" w:date="2022-12-06T12:23:00Z">
        <w:r w:rsidR="008116B7">
          <w:t>s</w:t>
        </w:r>
      </w:ins>
      <w:r w:rsidRPr="00590AAC">
        <w:t xml:space="preserve"> that classification model</w:t>
      </w:r>
      <w:del w:id="417" w:author="Safdar Muhammad Farhan (DOKT) [2]" w:date="2022-12-06T12:23:00Z">
        <w:r w:rsidRPr="00590AAC" w:rsidDel="008116B7">
          <w:delText>s</w:delText>
        </w:r>
      </w:del>
      <w:r w:rsidRPr="00590AAC">
        <w:t xml:space="preserve"> such as CNN learn and perform well on the spectrograms by extracting better features than the raw signals.</w:t>
      </w:r>
    </w:p>
    <w:p w14:paraId="56DEFE3B" w14:textId="3652C7C2" w:rsidR="00160DB1" w:rsidRPr="00590AAC" w:rsidRDefault="004F6B81" w:rsidP="004F6B81">
      <w:pPr>
        <w:pStyle w:val="MDPI21heading1"/>
      </w:pPr>
      <w:r>
        <w:t xml:space="preserve">5. </w:t>
      </w:r>
      <w:r w:rsidR="00160DB1" w:rsidRPr="00590AAC">
        <w:t>Conclusion</w:t>
      </w:r>
      <w:r>
        <w:t>s</w:t>
      </w:r>
    </w:p>
    <w:p w14:paraId="41BA4E49" w14:textId="383226B6" w:rsidR="00140D08" w:rsidRPr="00590AAC" w:rsidRDefault="00160DB1" w:rsidP="004F6B81">
      <w:pPr>
        <w:pStyle w:val="MDPI31text"/>
      </w:pPr>
      <w:r w:rsidRPr="00590AAC">
        <w:t>In this study, a</w:t>
      </w:r>
      <w:r w:rsidR="009D637B" w:rsidRPr="00590AAC">
        <w:t xml:space="preserve">n </w:t>
      </w:r>
      <w:r w:rsidRPr="00590AAC">
        <w:t>accurate and diverse approach</w:t>
      </w:r>
      <w:r w:rsidR="00026E06" w:rsidRPr="00590AAC">
        <w:t xml:space="preserve"> is proposed</w:t>
      </w:r>
      <w:r w:rsidRPr="00590AAC">
        <w:t xml:space="preserve"> for ECG signal classification. The PTB-XL ECG signals dataset </w:t>
      </w:r>
      <w:r w:rsidR="000949BC">
        <w:t xml:space="preserve">used </w:t>
      </w:r>
      <w:r w:rsidRPr="00590AAC">
        <w:t xml:space="preserve">in </w:t>
      </w:r>
      <w:r w:rsidR="000949BC">
        <w:t xml:space="preserve">the </w:t>
      </w:r>
      <w:r w:rsidR="00B10124" w:rsidRPr="00590AAC">
        <w:t>current study</w:t>
      </w:r>
      <w:r w:rsidRPr="00590AAC">
        <w:t xml:space="preserve"> experiments was obtained from physionet.org, a well-established medical signals platform. </w:t>
      </w:r>
      <w:r w:rsidR="00EE2429" w:rsidRPr="00590AAC">
        <w:t xml:space="preserve">Firstly, a denoising method using </w:t>
      </w:r>
      <w:del w:id="418" w:author="Safdar Muhammad Farhan (DOKT) [2]" w:date="2022-12-06T12:23:00Z">
        <w:r w:rsidR="00EE2429" w:rsidRPr="00590AAC" w:rsidDel="008116B7">
          <w:delText xml:space="preserve">WT </w:delText>
        </w:r>
      </w:del>
      <w:ins w:id="419" w:author="Safdar Muhammad Farhan (DOKT) [2]" w:date="2022-12-06T12:23:00Z">
        <w:r w:rsidR="008116B7">
          <w:t>wavel</w:t>
        </w:r>
      </w:ins>
      <w:ins w:id="420" w:author="Safdar Muhammad Farhan (DOKT) [2]" w:date="2022-12-06T12:24:00Z">
        <w:r w:rsidR="008116B7">
          <w:t>et transformation</w:t>
        </w:r>
      </w:ins>
      <w:ins w:id="421" w:author="Safdar Muhammad Farhan (DOKT) [2]" w:date="2022-12-06T12:23:00Z">
        <w:r w:rsidR="008116B7" w:rsidRPr="00590AAC">
          <w:t xml:space="preserve"> </w:t>
        </w:r>
      </w:ins>
      <w:r w:rsidR="00EE2429" w:rsidRPr="00590AAC">
        <w:t>(bior3.1 wavelet) was applied, and then frequency filtration was implemented to remove the unnecessary signals by taking a specific cutoff value without losing useful information. On the resulting data,</w:t>
      </w:r>
      <w:r w:rsidR="000949BC">
        <w:t xml:space="preserve"> the</w:t>
      </w:r>
      <w:r w:rsidR="00EE2429" w:rsidRPr="00590AAC">
        <w:t xml:space="preserve"> </w:t>
      </w:r>
      <w:del w:id="422" w:author="Safdar Muhammad Farhan (DOKT) [2]" w:date="2022-12-06T12:24:00Z">
        <w:r w:rsidR="00EE2429" w:rsidRPr="00590AAC" w:rsidDel="008116B7">
          <w:delText xml:space="preserve">STFT </w:delText>
        </w:r>
      </w:del>
      <w:ins w:id="423" w:author="Safdar Muhammad Farhan (DOKT) [2]" w:date="2022-12-06T12:24:00Z">
        <w:r w:rsidR="008116B7">
          <w:t>short time fourier transformation</w:t>
        </w:r>
        <w:r w:rsidR="008116B7" w:rsidRPr="00590AAC">
          <w:t xml:space="preserve"> </w:t>
        </w:r>
      </w:ins>
      <w:del w:id="424" w:author="Safdar Muhammad Farhan (DOKT) [2]" w:date="2022-12-06T12:24:00Z">
        <w:r w:rsidR="00EE2429" w:rsidRPr="00590AAC" w:rsidDel="008116B7">
          <w:delText xml:space="preserve">transformation </w:delText>
        </w:r>
      </w:del>
      <w:r w:rsidR="00EE2429" w:rsidRPr="00590AAC">
        <w:t xml:space="preserve">was applied to generate the spectrograms with </w:t>
      </w:r>
      <w:r w:rsidR="000949BC">
        <w:t xml:space="preserve">the </w:t>
      </w:r>
      <w:r w:rsidR="00EE2429" w:rsidRPr="00590AAC">
        <w:t xml:space="preserve">grayscale color scheme. Likewise, one more dataset of raw signals was also prepared by applying </w:t>
      </w:r>
      <w:r w:rsidR="000949BC">
        <w:t>a</w:t>
      </w:r>
      <w:r w:rsidR="000949BC" w:rsidRPr="00590AAC">
        <w:t xml:space="preserve"> </w:t>
      </w:r>
      <w:r w:rsidR="00EE2429" w:rsidRPr="00590AAC">
        <w:t>similar denoising approach only for results comparison purpose</w:t>
      </w:r>
      <w:r w:rsidR="000949BC">
        <w:t>s</w:t>
      </w:r>
      <w:r w:rsidR="00EE2429" w:rsidRPr="00590AAC">
        <w:t xml:space="preserve">. </w:t>
      </w:r>
      <w:r w:rsidR="000949BC">
        <w:t xml:space="preserve">The </w:t>
      </w:r>
      <w:r w:rsidR="00EE2429" w:rsidRPr="00590AAC">
        <w:t xml:space="preserve">CNN classification model on </w:t>
      </w:r>
      <w:bookmarkStart w:id="425" w:name="_Int_KYRs0Hjr"/>
      <w:r w:rsidR="00EE2429" w:rsidRPr="00590AAC">
        <w:t>both datasets</w:t>
      </w:r>
      <w:bookmarkEnd w:id="425"/>
      <w:r w:rsidR="00EE2429" w:rsidRPr="00590AAC">
        <w:t xml:space="preserve"> was implemented separately using the same architecture and hyperparameters. The proposed approach achieved </w:t>
      </w:r>
      <w:r w:rsidR="000949BC">
        <w:t xml:space="preserve">a </w:t>
      </w:r>
      <w:r w:rsidR="00EE2429" w:rsidRPr="00590AAC">
        <w:t>higher accuracy of 99.06% than the raw signals. Additionally,</w:t>
      </w:r>
      <w:r w:rsidR="000949BC">
        <w:t xml:space="preserve"> the</w:t>
      </w:r>
      <w:r w:rsidR="00EE2429" w:rsidRPr="00590AAC">
        <w:t xml:space="preserve"> CNN model was evaluated by performing up</w:t>
      </w:r>
      <w:r w:rsidR="000949BC">
        <w:t>-</w:t>
      </w:r>
      <w:r w:rsidR="00EE2429" w:rsidRPr="00590AAC">
        <w:t xml:space="preserve"> and down</w:t>
      </w:r>
      <w:r w:rsidR="000949BC">
        <w:t>-</w:t>
      </w:r>
      <w:r w:rsidR="00EE2429" w:rsidRPr="00590AAC">
        <w:t>sampling of the ECG signals</w:t>
      </w:r>
      <w:r w:rsidR="000949BC">
        <w:t>’</w:t>
      </w:r>
      <w:r w:rsidR="00EE2429" w:rsidRPr="00590AAC">
        <w:t xml:space="preserve"> sample rate</w:t>
      </w:r>
      <w:r w:rsidR="00083C8E">
        <w:t>,</w:t>
      </w:r>
      <w:r w:rsidR="00EE2429" w:rsidRPr="00590AAC">
        <w:t xml:space="preserve"> which depicts the fluctuating accuracies. The novelty of </w:t>
      </w:r>
      <w:r w:rsidR="000949BC">
        <w:t xml:space="preserve">the </w:t>
      </w:r>
      <w:r w:rsidR="00EE2429" w:rsidRPr="00590AAC">
        <w:t xml:space="preserve">proposed work is using </w:t>
      </w:r>
      <w:r w:rsidR="001B4487" w:rsidRPr="00590AAC">
        <w:t>s</w:t>
      </w:r>
      <w:r w:rsidR="00EE2429" w:rsidRPr="00590AAC">
        <w:t xml:space="preserve">pectrograms instead of raw signals. Spectrograms could be easily reduced </w:t>
      </w:r>
      <w:ins w:id="426" w:author="Safdar Muhammad Farhan (DOKT) [2]" w:date="2022-12-06T12:25:00Z">
        <w:r w:rsidR="00634E64">
          <w:t xml:space="preserve">by eliminating </w:t>
        </w:r>
      </w:ins>
      <w:ins w:id="427" w:author="Safdar Muhammad Farhan (DOKT) [2]" w:date="2022-12-06T12:26:00Z">
        <w:r w:rsidR="00634E64">
          <w:t xml:space="preserve">frequencies </w:t>
        </w:r>
      </w:ins>
      <w:del w:id="428" w:author="Safdar Muhammad Farhan (DOKT) [2]" w:date="2022-12-06T12:26:00Z">
        <w:r w:rsidR="000949BC" w:rsidDel="00634E64">
          <w:delText>without</w:delText>
        </w:r>
        <w:r w:rsidR="00EE2429" w:rsidRPr="00590AAC" w:rsidDel="00634E64">
          <w:delText xml:space="preserve"> consider</w:delText>
        </w:r>
        <w:r w:rsidR="000949BC" w:rsidDel="00634E64">
          <w:delText>ing</w:delText>
        </w:r>
        <w:r w:rsidR="00EE2429" w:rsidRPr="00590AAC" w:rsidDel="00634E64">
          <w:delText xml:space="preserve"> frequencies </w:delText>
        </w:r>
      </w:del>
      <w:r w:rsidR="00EE2429" w:rsidRPr="00590AAC">
        <w:t xml:space="preserve">with no </w:t>
      </w:r>
      <w:ins w:id="429" w:author="Safdar Muhammad Farhan (DOKT) [2]" w:date="2022-12-06T12:26:00Z">
        <w:r w:rsidR="00634E64">
          <w:t xml:space="preserve">ECG </w:t>
        </w:r>
      </w:ins>
      <w:del w:id="430" w:author="Safdar Muhammad Farhan (DOKT) [2]" w:date="2022-12-06T12:26:00Z">
        <w:r w:rsidR="00EE2429" w:rsidRPr="00590AAC" w:rsidDel="00634E64">
          <w:delText xml:space="preserve">EKG </w:delText>
        </w:r>
      </w:del>
      <w:r w:rsidR="00EE2429" w:rsidRPr="00590AAC">
        <w:t>information. Further, spectrogram calculation is time</w:t>
      </w:r>
      <w:r w:rsidR="000949BC">
        <w:t>-</w:t>
      </w:r>
      <w:r w:rsidR="00EE2429" w:rsidRPr="00590AAC">
        <w:t xml:space="preserve">efficient through STFT. Therefore, </w:t>
      </w:r>
      <w:ins w:id="431" w:author="Safdar Muhammad Farhan (DOKT)" w:date="2022-12-05T10:46:00Z">
        <w:r w:rsidR="00C4715C">
          <w:t xml:space="preserve">reduced data </w:t>
        </w:r>
      </w:ins>
      <w:ins w:id="432" w:author="Safdar Muhammad Farhan (DOKT)" w:date="2022-12-05T10:54:00Z">
        <w:r w:rsidR="0039577B">
          <w:t xml:space="preserve">with well-distinguishable form </w:t>
        </w:r>
      </w:ins>
      <w:ins w:id="433" w:author="Safdar Muhammad Farhan (DOKT)" w:date="2022-12-05T10:53:00Z">
        <w:r w:rsidR="00290AAE">
          <w:t>was</w:t>
        </w:r>
      </w:ins>
      <w:ins w:id="434" w:author="Safdar Muhammad Farhan (DOKT)" w:date="2022-12-05T10:46:00Z">
        <w:r w:rsidR="00C4715C">
          <w:t xml:space="preserve"> presented to </w:t>
        </w:r>
      </w:ins>
      <w:r w:rsidR="00EE2429" w:rsidRPr="00590AAC">
        <w:t>CNN models</w:t>
      </w:r>
      <w:ins w:id="435" w:author="Safdar Muhammad Farhan (DOKT)" w:date="2022-12-05T10:54:00Z">
        <w:r w:rsidR="0039577B">
          <w:t>.</w:t>
        </w:r>
      </w:ins>
      <w:r w:rsidR="00EE2429" w:rsidRPr="00590AAC">
        <w:t xml:space="preserve"> </w:t>
      </w:r>
      <w:del w:id="436" w:author="Safdar Muhammad Farhan (DOKT)" w:date="2022-12-05T10:46:00Z">
        <w:r w:rsidR="00EE2429" w:rsidRPr="00590AAC" w:rsidDel="00C4715C">
          <w:delText xml:space="preserve">have reduced </w:delText>
        </w:r>
        <w:r w:rsidR="000949BC" w:rsidDel="00C4715C">
          <w:delText xml:space="preserve">the </w:delText>
        </w:r>
        <w:r w:rsidR="00EE2429" w:rsidRPr="00590AAC" w:rsidDel="00C4715C">
          <w:delText xml:space="preserve">data </w:delText>
        </w:r>
      </w:del>
      <w:del w:id="437" w:author="Safdar Muhammad Farhan (DOKT)" w:date="2022-12-05T10:54:00Z">
        <w:r w:rsidR="00EE2429" w:rsidRPr="00590AAC" w:rsidDel="0039577B">
          <w:delText>in</w:delText>
        </w:r>
        <w:r w:rsidR="000949BC" w:rsidDel="0039577B">
          <w:delText>to</w:delText>
        </w:r>
        <w:r w:rsidR="00EE2429" w:rsidRPr="00590AAC" w:rsidDel="0039577B">
          <w:delText xml:space="preserve"> </w:delText>
        </w:r>
        <w:r w:rsidR="000949BC" w:rsidDel="0039577B">
          <w:delText>a</w:delText>
        </w:r>
        <w:r w:rsidR="000949BC" w:rsidRPr="00590AAC" w:rsidDel="0039577B">
          <w:delText xml:space="preserve"> </w:delText>
        </w:r>
        <w:r w:rsidR="00EE2429" w:rsidRPr="00590AAC" w:rsidDel="0039577B">
          <w:delText xml:space="preserve">well-distinguishable form. </w:delText>
        </w:r>
      </w:del>
      <w:r w:rsidR="00EE2429" w:rsidRPr="00590AAC">
        <w:t xml:space="preserve">These steps </w:t>
      </w:r>
      <w:del w:id="438" w:author="Safdar Muhammad Farhan (DOKT) [2]" w:date="2022-12-06T12:34:00Z">
        <w:r w:rsidR="00EE2429" w:rsidRPr="00590AAC" w:rsidDel="004C7499">
          <w:delText>make</w:delText>
        </w:r>
      </w:del>
      <w:ins w:id="439" w:author="Safdar Muhammad Farhan (DOKT) [2]" w:date="2022-12-06T12:34:00Z">
        <w:r w:rsidR="004C7499" w:rsidRPr="00590AAC">
          <w:t>make</w:t>
        </w:r>
      </w:ins>
      <w:ins w:id="440" w:author="Safdar Muhammad Farhan (DOKT) [2]" w:date="2022-12-06T12:33:00Z">
        <w:r w:rsidR="004B0499">
          <w:t xml:space="preserve"> the</w:t>
        </w:r>
      </w:ins>
      <w:r w:rsidR="00EE2429" w:rsidRPr="00590AAC">
        <w:t xml:space="preserve"> </w:t>
      </w:r>
      <w:del w:id="441" w:author="Safdar Muhammad Farhan (DOKT) [2]" w:date="2022-12-06T12:33:00Z">
        <w:r w:rsidR="000949BC" w:rsidDel="004B0499">
          <w:delText>the</w:delText>
        </w:r>
        <w:r w:rsidR="00EE2429" w:rsidRPr="00590AAC" w:rsidDel="004B0499">
          <w:delText xml:space="preserve"> simple </w:delText>
        </w:r>
      </w:del>
      <w:r w:rsidR="00EE2429" w:rsidRPr="00590AAC">
        <w:t>architecture of the CNN model</w:t>
      </w:r>
      <w:ins w:id="442" w:author="Safdar Muhammad Farhan (DOKT) [2]" w:date="2022-12-06T12:33:00Z">
        <w:r w:rsidR="004B0499">
          <w:t xml:space="preserve"> simple</w:t>
        </w:r>
      </w:ins>
      <w:r w:rsidR="00EE2429" w:rsidRPr="00590AAC">
        <w:t xml:space="preserve"> </w:t>
      </w:r>
      <w:ins w:id="443" w:author="Safdar Muhammad Farhan (DOKT) [2]" w:date="2022-12-06T12:26:00Z">
        <w:r w:rsidR="00634E64">
          <w:t xml:space="preserve">which </w:t>
        </w:r>
      </w:ins>
      <w:r w:rsidR="00EE2429" w:rsidRPr="00590AAC">
        <w:t>show</w:t>
      </w:r>
      <w:ins w:id="444" w:author="Safdar Muhammad Farhan (DOKT) [2]" w:date="2022-12-06T12:26:00Z">
        <w:r w:rsidR="00634E64">
          <w:t>ed</w:t>
        </w:r>
      </w:ins>
      <w:r w:rsidR="00EE2429" w:rsidRPr="00590AAC">
        <w:t xml:space="preserve"> high accuracy. </w:t>
      </w:r>
      <w:del w:id="445" w:author="Safdar Muhammad Farhan (DOKT) [2]" w:date="2022-12-06T12:27:00Z">
        <w:r w:rsidR="00EE2429" w:rsidRPr="00590AAC" w:rsidDel="00634E64">
          <w:delText xml:space="preserve">Our </w:delText>
        </w:r>
      </w:del>
      <w:ins w:id="446" w:author="Safdar Muhammad Farhan (DOKT) [2]" w:date="2022-12-06T12:27:00Z">
        <w:r w:rsidR="00634E64">
          <w:t>The proposed</w:t>
        </w:r>
        <w:r w:rsidR="00634E64" w:rsidRPr="00590AAC">
          <w:t xml:space="preserve"> </w:t>
        </w:r>
      </w:ins>
      <w:r w:rsidR="00EE2429" w:rsidRPr="00590AAC">
        <w:t xml:space="preserve">approach </w:t>
      </w:r>
      <w:del w:id="447" w:author="Safdar Muhammad Farhan (DOKT) [2]" w:date="2022-12-06T12:27:00Z">
        <w:r w:rsidR="00EE2429" w:rsidRPr="00590AAC" w:rsidDel="00634E64">
          <w:delText xml:space="preserve">reduces </w:delText>
        </w:r>
      </w:del>
      <w:ins w:id="448" w:author="Safdar Muhammad Farhan (DOKT) [2]" w:date="2022-12-06T12:27:00Z">
        <w:r w:rsidR="00634E64" w:rsidRPr="00590AAC">
          <w:t>reduce</w:t>
        </w:r>
        <w:r w:rsidR="00634E64">
          <w:t>d</w:t>
        </w:r>
        <w:r w:rsidR="00634E64" w:rsidRPr="00590AAC">
          <w:t xml:space="preserve"> </w:t>
        </w:r>
      </w:ins>
      <w:r w:rsidR="00EE2429" w:rsidRPr="00590AAC">
        <w:t xml:space="preserve">memory usage and computational power through not using complex CNN models. </w:t>
      </w:r>
      <w:r w:rsidRPr="00590AAC">
        <w:t>In the future,</w:t>
      </w:r>
      <w:r w:rsidR="000949BC">
        <w:t xml:space="preserve"> the</w:t>
      </w:r>
      <w:r w:rsidRPr="00590AAC">
        <w:t xml:space="preserve"> multi-class problem </w:t>
      </w:r>
      <w:r w:rsidR="00DD7AD4" w:rsidRPr="00590AAC">
        <w:t xml:space="preserve">will be considered </w:t>
      </w:r>
      <w:r w:rsidRPr="00590AAC">
        <w:t xml:space="preserve">from </w:t>
      </w:r>
      <w:r w:rsidR="000949BC">
        <w:t>a</w:t>
      </w:r>
      <w:r w:rsidR="000949BC" w:rsidRPr="00590AAC">
        <w:t xml:space="preserve"> </w:t>
      </w:r>
      <w:r w:rsidRPr="00590AAC">
        <w:t>similar area</w:t>
      </w:r>
      <w:r w:rsidR="000949BC">
        <w:t>,</w:t>
      </w:r>
      <w:r w:rsidRPr="00590AAC">
        <w:t xml:space="preserve"> i.e., ECG signals and will emphasize </w:t>
      </w:r>
      <w:r w:rsidR="000949BC">
        <w:t xml:space="preserve">the </w:t>
      </w:r>
      <w:r w:rsidRPr="00590AAC">
        <w:t>class imbalance problem</w:t>
      </w:r>
      <w:r w:rsidR="00062327" w:rsidRPr="00590AAC">
        <w:t>.</w:t>
      </w:r>
    </w:p>
    <w:p w14:paraId="5AEBF213" w14:textId="3CC3D2CE" w:rsidR="00E93210" w:rsidRPr="004F6B81" w:rsidRDefault="00E93210" w:rsidP="008343B9">
      <w:pPr>
        <w:pStyle w:val="MDPI31text"/>
        <w:spacing w:before="240" w:after="120"/>
        <w:ind w:firstLine="0"/>
        <w:rPr>
          <w:sz w:val="18"/>
          <w:szCs w:val="18"/>
        </w:rPr>
      </w:pPr>
      <w:r w:rsidRPr="004F6B81">
        <w:rPr>
          <w:b/>
          <w:sz w:val="18"/>
          <w:szCs w:val="18"/>
        </w:rPr>
        <w:t>Author Contributions:</w:t>
      </w:r>
      <w:r w:rsidR="00140D08" w:rsidRPr="004F6B81">
        <w:rPr>
          <w:b/>
          <w:sz w:val="18"/>
          <w:szCs w:val="18"/>
        </w:rPr>
        <w:t xml:space="preserve"> </w:t>
      </w:r>
      <w:r w:rsidRPr="004F6B81">
        <w:rPr>
          <w:sz w:val="18"/>
          <w:szCs w:val="18"/>
        </w:rPr>
        <w:t xml:space="preserve">Conceptualization, </w:t>
      </w:r>
      <w:r w:rsidR="00140D08" w:rsidRPr="004F6B81">
        <w:rPr>
          <w:sz w:val="18"/>
          <w:szCs w:val="18"/>
        </w:rPr>
        <w:t>M.F</w:t>
      </w:r>
      <w:r w:rsidR="009B1281" w:rsidRPr="004F6B81">
        <w:rPr>
          <w:sz w:val="18"/>
          <w:szCs w:val="18"/>
        </w:rPr>
        <w:t>.</w:t>
      </w:r>
      <w:r w:rsidR="00127532">
        <w:rPr>
          <w:sz w:val="18"/>
          <w:szCs w:val="18"/>
        </w:rPr>
        <w:t>S.</w:t>
      </w:r>
      <w:r w:rsidR="00140D08" w:rsidRPr="004F6B81">
        <w:rPr>
          <w:sz w:val="18"/>
          <w:szCs w:val="18"/>
        </w:rPr>
        <w:t>, R.</w:t>
      </w:r>
      <w:r w:rsidR="00127532">
        <w:rPr>
          <w:sz w:val="18"/>
          <w:szCs w:val="18"/>
        </w:rPr>
        <w:t>M.</w:t>
      </w:r>
      <w:r w:rsidR="00140D08" w:rsidRPr="004F6B81">
        <w:rPr>
          <w:sz w:val="18"/>
          <w:szCs w:val="18"/>
        </w:rPr>
        <w:t>N</w:t>
      </w:r>
      <w:r w:rsidR="009B1281" w:rsidRPr="004F6B81">
        <w:rPr>
          <w:sz w:val="18"/>
          <w:szCs w:val="18"/>
        </w:rPr>
        <w:t>.</w:t>
      </w:r>
      <w:r w:rsidR="000949BC">
        <w:rPr>
          <w:sz w:val="18"/>
          <w:szCs w:val="18"/>
        </w:rPr>
        <w:t>,</w:t>
      </w:r>
      <w:r w:rsidR="00140D08" w:rsidRPr="004F6B81">
        <w:rPr>
          <w:sz w:val="18"/>
          <w:szCs w:val="18"/>
        </w:rPr>
        <w:t xml:space="preserve"> and P.P</w:t>
      </w:r>
      <w:r w:rsidRPr="004F6B81">
        <w:rPr>
          <w:sz w:val="18"/>
          <w:szCs w:val="18"/>
        </w:rPr>
        <w:t xml:space="preserve">.; methodology, </w:t>
      </w:r>
      <w:r w:rsidR="009B1281" w:rsidRPr="004F6B81">
        <w:rPr>
          <w:sz w:val="18"/>
          <w:szCs w:val="18"/>
        </w:rPr>
        <w:t>M.F.</w:t>
      </w:r>
      <w:r w:rsidR="00127532">
        <w:rPr>
          <w:sz w:val="18"/>
          <w:szCs w:val="18"/>
        </w:rPr>
        <w:t>S.</w:t>
      </w:r>
      <w:r w:rsidR="009B1281" w:rsidRPr="004F6B81">
        <w:rPr>
          <w:sz w:val="18"/>
          <w:szCs w:val="18"/>
        </w:rPr>
        <w:t>, R.</w:t>
      </w:r>
      <w:r w:rsidR="00127532">
        <w:rPr>
          <w:sz w:val="18"/>
          <w:szCs w:val="18"/>
        </w:rPr>
        <w:t>M.</w:t>
      </w:r>
      <w:r w:rsidR="009B1281" w:rsidRPr="004F6B81">
        <w:rPr>
          <w:sz w:val="18"/>
          <w:szCs w:val="18"/>
        </w:rPr>
        <w:t>N.</w:t>
      </w:r>
      <w:r w:rsidR="000949BC">
        <w:rPr>
          <w:sz w:val="18"/>
          <w:szCs w:val="18"/>
        </w:rPr>
        <w:t>,</w:t>
      </w:r>
      <w:r w:rsidR="009B1281" w:rsidRPr="004F6B81">
        <w:rPr>
          <w:sz w:val="18"/>
          <w:szCs w:val="18"/>
        </w:rPr>
        <w:t xml:space="preserve"> </w:t>
      </w:r>
      <w:r w:rsidR="00140D08" w:rsidRPr="004F6B81">
        <w:rPr>
          <w:sz w:val="18"/>
          <w:szCs w:val="18"/>
        </w:rPr>
        <w:t xml:space="preserve">and P.P.; </w:t>
      </w:r>
      <w:r w:rsidRPr="004F6B81">
        <w:rPr>
          <w:sz w:val="18"/>
          <w:szCs w:val="18"/>
        </w:rPr>
        <w:t xml:space="preserve">software, </w:t>
      </w:r>
      <w:r w:rsidR="00140D08" w:rsidRPr="004F6B81">
        <w:rPr>
          <w:sz w:val="18"/>
          <w:szCs w:val="18"/>
        </w:rPr>
        <w:t>M.F.</w:t>
      </w:r>
      <w:r w:rsidR="00127532">
        <w:rPr>
          <w:sz w:val="18"/>
          <w:szCs w:val="18"/>
        </w:rPr>
        <w:t>S.</w:t>
      </w:r>
      <w:r w:rsidRPr="004F6B81">
        <w:rPr>
          <w:sz w:val="18"/>
          <w:szCs w:val="18"/>
        </w:rPr>
        <w:t xml:space="preserve">; validation, </w:t>
      </w:r>
      <w:r w:rsidR="009B1281" w:rsidRPr="004F6B81">
        <w:rPr>
          <w:sz w:val="18"/>
          <w:szCs w:val="18"/>
        </w:rPr>
        <w:t>M.F.</w:t>
      </w:r>
      <w:r w:rsidR="00127532">
        <w:rPr>
          <w:sz w:val="18"/>
          <w:szCs w:val="18"/>
        </w:rPr>
        <w:t>S.</w:t>
      </w:r>
      <w:r w:rsidR="009B1281" w:rsidRPr="004F6B81">
        <w:rPr>
          <w:sz w:val="18"/>
          <w:szCs w:val="18"/>
        </w:rPr>
        <w:t>, R.</w:t>
      </w:r>
      <w:r w:rsidR="00127532">
        <w:rPr>
          <w:sz w:val="18"/>
          <w:szCs w:val="18"/>
        </w:rPr>
        <w:t>M.</w:t>
      </w:r>
      <w:r w:rsidR="009B1281" w:rsidRPr="004F6B81">
        <w:rPr>
          <w:sz w:val="18"/>
          <w:szCs w:val="18"/>
        </w:rPr>
        <w:t>N.</w:t>
      </w:r>
      <w:r w:rsidR="000949BC">
        <w:rPr>
          <w:sz w:val="18"/>
          <w:szCs w:val="18"/>
        </w:rPr>
        <w:t>,</w:t>
      </w:r>
      <w:r w:rsidR="009B1281" w:rsidRPr="004F6B81">
        <w:rPr>
          <w:sz w:val="18"/>
          <w:szCs w:val="18"/>
        </w:rPr>
        <w:t xml:space="preserve"> </w:t>
      </w:r>
      <w:r w:rsidR="00140D08" w:rsidRPr="004F6B81">
        <w:rPr>
          <w:sz w:val="18"/>
          <w:szCs w:val="18"/>
        </w:rPr>
        <w:t>and P.P.</w:t>
      </w:r>
      <w:r w:rsidRPr="004F6B81">
        <w:rPr>
          <w:sz w:val="18"/>
          <w:szCs w:val="18"/>
        </w:rPr>
        <w:t xml:space="preserve">; formal analysis, </w:t>
      </w:r>
      <w:r w:rsidR="009B1281" w:rsidRPr="004F6B81">
        <w:rPr>
          <w:sz w:val="18"/>
          <w:szCs w:val="18"/>
        </w:rPr>
        <w:t>M.F.</w:t>
      </w:r>
      <w:r w:rsidR="00127532">
        <w:rPr>
          <w:sz w:val="18"/>
          <w:szCs w:val="18"/>
        </w:rPr>
        <w:t>S.</w:t>
      </w:r>
      <w:r w:rsidR="009B1281" w:rsidRPr="004F6B81">
        <w:rPr>
          <w:sz w:val="18"/>
          <w:szCs w:val="18"/>
        </w:rPr>
        <w:t>, R.</w:t>
      </w:r>
      <w:r w:rsidR="00127532">
        <w:rPr>
          <w:sz w:val="18"/>
          <w:szCs w:val="18"/>
        </w:rPr>
        <w:t>M.</w:t>
      </w:r>
      <w:r w:rsidR="009B1281" w:rsidRPr="004F6B81">
        <w:rPr>
          <w:sz w:val="18"/>
          <w:szCs w:val="18"/>
        </w:rPr>
        <w:t>N.</w:t>
      </w:r>
      <w:r w:rsidR="000949BC">
        <w:rPr>
          <w:sz w:val="18"/>
          <w:szCs w:val="18"/>
        </w:rPr>
        <w:t>,</w:t>
      </w:r>
      <w:r w:rsidR="009B1281" w:rsidRPr="004F6B81">
        <w:rPr>
          <w:sz w:val="18"/>
          <w:szCs w:val="18"/>
        </w:rPr>
        <w:t xml:space="preserve"> </w:t>
      </w:r>
      <w:r w:rsidR="00140D08" w:rsidRPr="004F6B81">
        <w:rPr>
          <w:sz w:val="18"/>
          <w:szCs w:val="18"/>
        </w:rPr>
        <w:t xml:space="preserve">and P.P.; </w:t>
      </w:r>
      <w:r w:rsidRPr="004F6B81">
        <w:rPr>
          <w:sz w:val="18"/>
          <w:szCs w:val="18"/>
        </w:rPr>
        <w:t xml:space="preserve">data curation, </w:t>
      </w:r>
      <w:r w:rsidR="00140D08" w:rsidRPr="004F6B81">
        <w:rPr>
          <w:sz w:val="18"/>
          <w:szCs w:val="18"/>
        </w:rPr>
        <w:t>M.F</w:t>
      </w:r>
      <w:r w:rsidRPr="004F6B81">
        <w:rPr>
          <w:sz w:val="18"/>
          <w:szCs w:val="18"/>
        </w:rPr>
        <w:t>.</w:t>
      </w:r>
      <w:r w:rsidR="00127532">
        <w:rPr>
          <w:sz w:val="18"/>
          <w:szCs w:val="18"/>
        </w:rPr>
        <w:t>S.</w:t>
      </w:r>
      <w:r w:rsidRPr="004F6B81">
        <w:rPr>
          <w:sz w:val="18"/>
          <w:szCs w:val="18"/>
        </w:rPr>
        <w:t xml:space="preserve">; writing—original draft preparation, </w:t>
      </w:r>
      <w:r w:rsidR="009B1281" w:rsidRPr="004F6B81">
        <w:rPr>
          <w:sz w:val="18"/>
          <w:szCs w:val="18"/>
        </w:rPr>
        <w:t>M.F.</w:t>
      </w:r>
      <w:r w:rsidR="00127532">
        <w:rPr>
          <w:sz w:val="18"/>
          <w:szCs w:val="18"/>
        </w:rPr>
        <w:t>S.</w:t>
      </w:r>
      <w:r w:rsidRPr="004F6B81">
        <w:rPr>
          <w:sz w:val="18"/>
          <w:szCs w:val="18"/>
        </w:rPr>
        <w:t xml:space="preserve">; </w:t>
      </w:r>
      <w:r w:rsidR="00430AA6" w:rsidRPr="004F6B81">
        <w:rPr>
          <w:sz w:val="18"/>
          <w:szCs w:val="18"/>
        </w:rPr>
        <w:t xml:space="preserve">Review, </w:t>
      </w:r>
      <w:r w:rsidR="009B1281" w:rsidRPr="004F6B81">
        <w:rPr>
          <w:sz w:val="18"/>
          <w:szCs w:val="18"/>
        </w:rPr>
        <w:t>R.</w:t>
      </w:r>
      <w:r w:rsidR="00127532">
        <w:rPr>
          <w:sz w:val="18"/>
          <w:szCs w:val="18"/>
        </w:rPr>
        <w:t>M.</w:t>
      </w:r>
      <w:r w:rsidR="009B1281" w:rsidRPr="004F6B81">
        <w:rPr>
          <w:sz w:val="18"/>
          <w:szCs w:val="18"/>
        </w:rPr>
        <w:t>N. and P.P.</w:t>
      </w:r>
      <w:r w:rsidRPr="004F6B81">
        <w:rPr>
          <w:sz w:val="18"/>
          <w:szCs w:val="18"/>
        </w:rPr>
        <w:t>; supervision</w:t>
      </w:r>
      <w:r w:rsidR="009B1281" w:rsidRPr="004F6B81">
        <w:rPr>
          <w:sz w:val="18"/>
          <w:szCs w:val="18"/>
        </w:rPr>
        <w:t>, R.</w:t>
      </w:r>
      <w:r w:rsidR="00127532">
        <w:rPr>
          <w:sz w:val="18"/>
          <w:szCs w:val="18"/>
        </w:rPr>
        <w:t>M.</w:t>
      </w:r>
      <w:r w:rsidR="009B1281" w:rsidRPr="004F6B81">
        <w:rPr>
          <w:sz w:val="18"/>
          <w:szCs w:val="18"/>
        </w:rPr>
        <w:t>N. and P.P.</w:t>
      </w:r>
      <w:r w:rsidR="004F6B81">
        <w:rPr>
          <w:sz w:val="18"/>
          <w:szCs w:val="18"/>
        </w:rPr>
        <w:t xml:space="preserve"> </w:t>
      </w:r>
      <w:commentRangeStart w:id="449"/>
      <w:commentRangeStart w:id="450"/>
      <w:r w:rsidR="004F6B81" w:rsidRPr="004F6B81">
        <w:rPr>
          <w:sz w:val="18"/>
          <w:szCs w:val="18"/>
          <w:highlight w:val="yellow"/>
        </w:rPr>
        <w:t>All</w:t>
      </w:r>
      <w:commentRangeEnd w:id="449"/>
      <w:r w:rsidR="004F6B81">
        <w:rPr>
          <w:rStyle w:val="CommentReference"/>
          <w:rFonts w:eastAsia="SimSun"/>
          <w:noProof/>
          <w:snapToGrid/>
          <w:lang w:eastAsia="zh-CN" w:bidi="ar-SA"/>
        </w:rPr>
        <w:commentReference w:id="449"/>
      </w:r>
      <w:commentRangeEnd w:id="450"/>
      <w:r w:rsidR="000B7DEB">
        <w:rPr>
          <w:rStyle w:val="CommentReference"/>
          <w:rFonts w:eastAsia="SimSun"/>
          <w:noProof/>
          <w:snapToGrid/>
          <w:lang w:eastAsia="zh-CN" w:bidi="ar-SA"/>
        </w:rPr>
        <w:commentReference w:id="450"/>
      </w:r>
      <w:r w:rsidR="004F6B81" w:rsidRPr="004F6B81">
        <w:rPr>
          <w:sz w:val="18"/>
          <w:szCs w:val="18"/>
          <w:highlight w:val="yellow"/>
        </w:rPr>
        <w:t xml:space="preserve"> authors have read and agreed to the published version of the manuscript.</w:t>
      </w:r>
    </w:p>
    <w:p w14:paraId="28B2AA88" w14:textId="52E23981" w:rsidR="00E93210" w:rsidRPr="004F6B81" w:rsidRDefault="00E93210" w:rsidP="004F6B81">
      <w:pPr>
        <w:pStyle w:val="MDPI31text"/>
        <w:spacing w:after="120"/>
        <w:ind w:firstLine="0"/>
        <w:rPr>
          <w:sz w:val="18"/>
          <w:szCs w:val="18"/>
        </w:rPr>
      </w:pPr>
      <w:r w:rsidRPr="004F6B81">
        <w:rPr>
          <w:b/>
          <w:sz w:val="18"/>
          <w:szCs w:val="18"/>
        </w:rPr>
        <w:t>Funding:</w:t>
      </w:r>
      <w:r w:rsidRPr="004F6B81">
        <w:rPr>
          <w:sz w:val="18"/>
          <w:szCs w:val="18"/>
        </w:rPr>
        <w:t xml:space="preserve"> </w:t>
      </w:r>
      <w:ins w:id="451" w:author="Safdar Muhammad Farhan (DOKT)" w:date="2022-12-05T10:48:00Z">
        <w:r w:rsidR="00E663D6" w:rsidRPr="00E663D6">
          <w:rPr>
            <w:sz w:val="18"/>
            <w:szCs w:val="18"/>
            <w:rPrChange w:id="452" w:author="Safdar Muhammad Farhan (DOKT)" w:date="2022-12-05T10:48:00Z">
              <w:rPr>
                <w:rFonts w:ascii="Arial" w:hAnsi="Arial" w:cs="Arial"/>
                <w:color w:val="1D1C1D"/>
                <w:sz w:val="23"/>
                <w:szCs w:val="23"/>
                <w:shd w:val="clear" w:color="auto" w:fill="FFFFFF"/>
              </w:rPr>
            </w:rPrChange>
          </w:rPr>
          <w:t>This work was supported by Warsaw University of Technology</w:t>
        </w:r>
        <w:r w:rsidR="00E663D6">
          <w:rPr>
            <w:sz w:val="18"/>
            <w:szCs w:val="18"/>
          </w:rPr>
          <w:t>, Poland</w:t>
        </w:r>
        <w:r w:rsidR="00E663D6" w:rsidRPr="00E663D6">
          <w:rPr>
            <w:sz w:val="18"/>
            <w:szCs w:val="18"/>
            <w:rPrChange w:id="453" w:author="Safdar Muhammad Farhan (DOKT)" w:date="2022-12-05T10:48:00Z">
              <w:rPr>
                <w:rFonts w:ascii="Arial" w:hAnsi="Arial" w:cs="Arial"/>
                <w:color w:val="1D1C1D"/>
                <w:sz w:val="23"/>
                <w:szCs w:val="23"/>
                <w:shd w:val="clear" w:color="auto" w:fill="FFFFFF"/>
              </w:rPr>
            </w:rPrChange>
          </w:rPr>
          <w:t xml:space="preserve"> grant </w:t>
        </w:r>
      </w:ins>
      <w:r w:rsidR="00E663D6" w:rsidRPr="00765007">
        <w:rPr>
          <w:sz w:val="18"/>
          <w:szCs w:val="18"/>
        </w:rPr>
        <w:t>BIOTECHMED</w:t>
      </w:r>
      <w:ins w:id="454" w:author="Safdar Muhammad Farhan (DOKT) [2]" w:date="2022-12-06T09:36:00Z">
        <w:r w:rsidR="00765007">
          <w:rPr>
            <w:sz w:val="18"/>
            <w:szCs w:val="18"/>
          </w:rPr>
          <w:t>-</w:t>
        </w:r>
      </w:ins>
      <w:r w:rsidR="00E663D6" w:rsidRPr="00765007">
        <w:rPr>
          <w:sz w:val="18"/>
          <w:szCs w:val="18"/>
        </w:rPr>
        <w:t>3</w:t>
      </w:r>
      <w:ins w:id="455" w:author="Safdar Muhammad Farhan (DOKT) [2]" w:date="2022-12-06T09:36:00Z">
        <w:r w:rsidR="00765007">
          <w:rPr>
            <w:sz w:val="18"/>
            <w:szCs w:val="18"/>
          </w:rPr>
          <w:t>.</w:t>
        </w:r>
      </w:ins>
    </w:p>
    <w:p w14:paraId="6944DEE6" w14:textId="05E1E6E4" w:rsidR="00AE2596" w:rsidRPr="004F6B81" w:rsidRDefault="00AE2596" w:rsidP="004F6B81">
      <w:pPr>
        <w:pStyle w:val="MDPI31text"/>
        <w:spacing w:after="120"/>
        <w:ind w:firstLine="0"/>
        <w:rPr>
          <w:sz w:val="18"/>
          <w:szCs w:val="18"/>
        </w:rPr>
      </w:pPr>
      <w:bookmarkStart w:id="456" w:name="_Hlk89945590"/>
      <w:bookmarkStart w:id="457" w:name="_Hlk60054323"/>
      <w:r w:rsidRPr="004F6B81">
        <w:rPr>
          <w:b/>
          <w:bCs/>
          <w:sz w:val="18"/>
          <w:szCs w:val="18"/>
        </w:rPr>
        <w:t>Institutional Review Board Statement:</w:t>
      </w:r>
      <w:r w:rsidRPr="004F6B81">
        <w:rPr>
          <w:sz w:val="18"/>
          <w:szCs w:val="18"/>
        </w:rPr>
        <w:t xml:space="preserve"> Not </w:t>
      </w:r>
      <w:r w:rsidR="000949BC">
        <w:rPr>
          <w:sz w:val="18"/>
          <w:szCs w:val="18"/>
        </w:rPr>
        <w:t>a</w:t>
      </w:r>
      <w:r w:rsidRPr="004F6B81">
        <w:rPr>
          <w:sz w:val="18"/>
          <w:szCs w:val="18"/>
        </w:rPr>
        <w:t>pplicable</w:t>
      </w:r>
      <w:r w:rsidR="004F6B81">
        <w:rPr>
          <w:sz w:val="18"/>
          <w:szCs w:val="18"/>
        </w:rPr>
        <w:t>.</w:t>
      </w:r>
    </w:p>
    <w:bookmarkEnd w:id="456"/>
    <w:p w14:paraId="2392609F" w14:textId="46637106" w:rsidR="00974880" w:rsidRPr="004F6B81" w:rsidRDefault="00974880" w:rsidP="004F6B81">
      <w:pPr>
        <w:pStyle w:val="MDPI31text"/>
        <w:spacing w:after="120"/>
        <w:ind w:firstLine="0"/>
        <w:rPr>
          <w:b/>
          <w:sz w:val="18"/>
          <w:szCs w:val="18"/>
        </w:rPr>
      </w:pPr>
      <w:r w:rsidRPr="004F6B81">
        <w:rPr>
          <w:b/>
          <w:sz w:val="18"/>
          <w:szCs w:val="18"/>
        </w:rPr>
        <w:t xml:space="preserve">Informed Consent Statement: </w:t>
      </w:r>
      <w:r w:rsidR="00B47243" w:rsidRPr="004F6B81">
        <w:rPr>
          <w:sz w:val="18"/>
          <w:szCs w:val="18"/>
        </w:rPr>
        <w:t xml:space="preserve">The data used in this study </w:t>
      </w:r>
      <w:r w:rsidR="000949BC">
        <w:rPr>
          <w:sz w:val="18"/>
          <w:szCs w:val="18"/>
        </w:rPr>
        <w:t>were</w:t>
      </w:r>
      <w:r w:rsidR="000949BC" w:rsidRPr="004F6B81">
        <w:rPr>
          <w:sz w:val="18"/>
          <w:szCs w:val="18"/>
        </w:rPr>
        <w:t xml:space="preserve"> </w:t>
      </w:r>
      <w:r w:rsidR="00B47243" w:rsidRPr="004F6B81">
        <w:rPr>
          <w:sz w:val="18"/>
          <w:szCs w:val="18"/>
        </w:rPr>
        <w:t>acquired from publicly available repository and as per policy, anyone can access the dataset.</w:t>
      </w:r>
    </w:p>
    <w:p w14:paraId="5BE4082B" w14:textId="24F27554" w:rsidR="008343B9" w:rsidRPr="004F6B81" w:rsidRDefault="00974880" w:rsidP="008343B9">
      <w:pPr>
        <w:pStyle w:val="MDPI31text"/>
        <w:spacing w:after="120"/>
        <w:ind w:firstLine="0"/>
        <w:rPr>
          <w:sz w:val="18"/>
          <w:szCs w:val="18"/>
        </w:rPr>
      </w:pPr>
      <w:r w:rsidRPr="004F6B81">
        <w:rPr>
          <w:b/>
          <w:bCs/>
          <w:sz w:val="18"/>
          <w:szCs w:val="18"/>
        </w:rPr>
        <w:t>Data Availability Statement:</w:t>
      </w:r>
      <w:r w:rsidRPr="004F6B81">
        <w:rPr>
          <w:sz w:val="18"/>
          <w:szCs w:val="18"/>
        </w:rPr>
        <w:t xml:space="preserve"> </w:t>
      </w:r>
      <w:commentRangeStart w:id="458"/>
      <w:commentRangeStart w:id="459"/>
      <w:r w:rsidR="008343B9" w:rsidRPr="004F6B81">
        <w:rPr>
          <w:sz w:val="18"/>
          <w:szCs w:val="18"/>
        </w:rPr>
        <w:t xml:space="preserve">The </w:t>
      </w:r>
      <w:commentRangeEnd w:id="458"/>
      <w:r w:rsidR="008343B9">
        <w:rPr>
          <w:rStyle w:val="CommentReference"/>
          <w:rFonts w:eastAsia="SimSun"/>
          <w:noProof/>
          <w:snapToGrid/>
          <w:lang w:eastAsia="zh-CN" w:bidi="ar-SA"/>
        </w:rPr>
        <w:commentReference w:id="458"/>
      </w:r>
      <w:commentRangeEnd w:id="459"/>
      <w:r w:rsidR="00E663D6">
        <w:rPr>
          <w:rStyle w:val="CommentReference"/>
          <w:rFonts w:eastAsia="SimSun"/>
          <w:noProof/>
          <w:snapToGrid/>
          <w:lang w:eastAsia="zh-CN" w:bidi="ar-SA"/>
        </w:rPr>
        <w:commentReference w:id="459"/>
      </w:r>
      <w:r w:rsidR="008343B9" w:rsidRPr="004F6B81">
        <w:rPr>
          <w:sz w:val="18"/>
          <w:szCs w:val="18"/>
        </w:rPr>
        <w:t xml:space="preserve">software, developed in Python, is available freely on </w:t>
      </w:r>
      <w:r w:rsidR="008343B9" w:rsidRPr="004F6B81">
        <w:rPr>
          <w:sz w:val="18"/>
          <w:szCs w:val="18"/>
          <w:highlight w:val="yellow"/>
        </w:rPr>
        <w:t>http://</w:t>
      </w:r>
      <w:ins w:id="460" w:author="Safdar Muhammad Farhan (DOKT)" w:date="2022-12-05T10:56:00Z">
        <w:r w:rsidR="000144EE" w:rsidRPr="004F6B81" w:rsidDel="000144EE">
          <w:rPr>
            <w:sz w:val="18"/>
            <w:szCs w:val="18"/>
            <w:highlight w:val="yellow"/>
          </w:rPr>
          <w:t xml:space="preserve"> </w:t>
        </w:r>
      </w:ins>
      <w:del w:id="461" w:author="Safdar Muhammad Farhan (DOKT)" w:date="2022-12-05T10:56:00Z">
        <w:r w:rsidR="008343B9" w:rsidRPr="004F6B81" w:rsidDel="000144EE">
          <w:rPr>
            <w:sz w:val="18"/>
            <w:szCs w:val="18"/>
            <w:highlight w:val="yellow"/>
          </w:rPr>
          <w:delText>https://</w:delText>
        </w:r>
      </w:del>
      <w:r w:rsidR="008343B9" w:rsidRPr="004F6B81">
        <w:rPr>
          <w:sz w:val="18"/>
          <w:szCs w:val="18"/>
          <w:highlight w:val="yellow"/>
        </w:rPr>
        <w:t>github.com/mfarhan166/ECG-Signals-and-Spectrograms</w:t>
      </w:r>
      <w:r w:rsidR="008343B9" w:rsidRPr="004F6B81">
        <w:rPr>
          <w:sz w:val="18"/>
          <w:szCs w:val="18"/>
        </w:rPr>
        <w:t xml:space="preserve"> </w:t>
      </w:r>
      <w:commentRangeStart w:id="462"/>
      <w:commentRangeEnd w:id="462"/>
      <w:r w:rsidR="008343B9">
        <w:rPr>
          <w:rStyle w:val="CommentReference"/>
          <w:rFonts w:eastAsia="SimSun"/>
          <w:noProof/>
          <w:snapToGrid/>
          <w:lang w:eastAsia="zh-CN" w:bidi="ar-SA"/>
        </w:rPr>
        <w:commentReference w:id="462"/>
      </w:r>
      <w:r w:rsidR="008343B9" w:rsidRPr="004F6B81">
        <w:rPr>
          <w:sz w:val="18"/>
          <w:szCs w:val="18"/>
        </w:rPr>
        <w:t>under MIT license.</w:t>
      </w:r>
      <w:ins w:id="463" w:author="Safdar Muhammad Farhan (DOKT)" w:date="2022-12-05T10:52:00Z">
        <w:r w:rsidR="00915F1E">
          <w:rPr>
            <w:sz w:val="18"/>
            <w:szCs w:val="18"/>
          </w:rPr>
          <w:t xml:space="preserve"> Accessed on </w:t>
        </w:r>
        <w:r w:rsidR="00290AAE">
          <w:rPr>
            <w:sz w:val="18"/>
            <w:szCs w:val="18"/>
          </w:rPr>
          <w:t>0</w:t>
        </w:r>
        <w:r w:rsidR="00915F1E">
          <w:rPr>
            <w:sz w:val="18"/>
            <w:szCs w:val="18"/>
          </w:rPr>
          <w:t>5 December 2022.</w:t>
        </w:r>
      </w:ins>
    </w:p>
    <w:bookmarkEnd w:id="457"/>
    <w:p w14:paraId="123ED339" w14:textId="41187764" w:rsidR="00E93210" w:rsidRPr="004F6B81" w:rsidRDefault="00E93210" w:rsidP="004F6B81">
      <w:pPr>
        <w:pStyle w:val="MDPI31text"/>
        <w:spacing w:after="120"/>
        <w:ind w:firstLine="0"/>
        <w:rPr>
          <w:sz w:val="18"/>
          <w:szCs w:val="18"/>
        </w:rPr>
      </w:pPr>
      <w:r w:rsidRPr="004F6B81">
        <w:rPr>
          <w:b/>
          <w:sz w:val="18"/>
          <w:szCs w:val="18"/>
        </w:rPr>
        <w:t>Conflicts of Interest:</w:t>
      </w:r>
      <w:r w:rsidRPr="004F6B81">
        <w:rPr>
          <w:sz w:val="18"/>
          <w:szCs w:val="18"/>
        </w:rPr>
        <w:t xml:space="preserve"> The authors declare no conflict of interest.</w:t>
      </w:r>
    </w:p>
    <w:p w14:paraId="752A59BD" w14:textId="77777777" w:rsidR="007F6087" w:rsidRPr="00C934DA" w:rsidRDefault="007F6087" w:rsidP="007F6087">
      <w:pPr>
        <w:pStyle w:val="MDPI21heading1"/>
        <w:ind w:left="0"/>
        <w:rPr>
          <w:color w:val="auto"/>
        </w:rPr>
      </w:pPr>
      <w:r w:rsidRPr="00C934DA">
        <w:rPr>
          <w:color w:val="auto"/>
        </w:rPr>
        <w:t>References</w:t>
      </w:r>
    </w:p>
    <w:p w14:paraId="74C18FA8" w14:textId="725E49F8" w:rsidR="007F6087" w:rsidRPr="006A25B7"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464" w:author="Safdar Muhammad Farhan (DOKT)" w:date="2022-12-05T14:16:00Z">
        <w:del w:id="465" w:author="Safdar Muhammad Farhan (DOKT) [2]" w:date="2022-12-06T12:04:00Z">
          <w:r w:rsidDel="0038396E">
            <w:rPr>
              <w:rFonts w:cs="Arial"/>
              <w:color w:val="auto"/>
              <w:sz w:val="18"/>
              <w:szCs w:val="18"/>
            </w:rPr>
            <w:delText xml:space="preserve">[1] </w:delText>
          </w:r>
        </w:del>
      </w:ins>
      <w:r w:rsidR="007F6087" w:rsidRPr="00C934DA">
        <w:rPr>
          <w:rFonts w:cs="Arial"/>
          <w:color w:val="auto"/>
          <w:sz w:val="18"/>
          <w:szCs w:val="18"/>
        </w:rPr>
        <w:t>Aziz</w:t>
      </w:r>
      <w:r w:rsidR="007F6087">
        <w:rPr>
          <w:rFonts w:cs="Arial"/>
          <w:color w:val="auto"/>
          <w:sz w:val="18"/>
          <w:szCs w:val="18"/>
        </w:rPr>
        <w:t>,</w:t>
      </w:r>
      <w:r w:rsidR="007F6087" w:rsidRPr="00AD2616">
        <w:rPr>
          <w:rFonts w:cs="Arial"/>
          <w:i/>
          <w:color w:val="auto"/>
          <w:sz w:val="18"/>
          <w:szCs w:val="18"/>
        </w:rPr>
        <w:t xml:space="preserve"> </w:t>
      </w:r>
      <w:r w:rsidR="007F6087" w:rsidRPr="00C934DA">
        <w:rPr>
          <w:rFonts w:cs="Arial"/>
          <w:color w:val="auto"/>
          <w:sz w:val="18"/>
          <w:szCs w:val="18"/>
        </w:rPr>
        <w:t>S.;</w:t>
      </w:r>
      <w:r w:rsidR="007F6087" w:rsidRPr="00AD2616">
        <w:rPr>
          <w:rFonts w:cs="Arial"/>
          <w:i/>
          <w:color w:val="auto"/>
          <w:sz w:val="18"/>
          <w:szCs w:val="18"/>
        </w:rPr>
        <w:t xml:space="preserve"> </w:t>
      </w:r>
      <w:r w:rsidR="007F6087" w:rsidRPr="00C934DA">
        <w:rPr>
          <w:rFonts w:cs="Arial"/>
          <w:color w:val="auto"/>
          <w:sz w:val="18"/>
          <w:szCs w:val="18"/>
        </w:rPr>
        <w:t>Ahmed</w:t>
      </w:r>
      <w:r w:rsidR="007F6087">
        <w:rPr>
          <w:rFonts w:cs="Arial"/>
          <w:color w:val="auto"/>
          <w:sz w:val="18"/>
          <w:szCs w:val="18"/>
        </w:rPr>
        <w:t>,</w:t>
      </w:r>
      <w:r w:rsidR="007F6087" w:rsidRPr="00AD2616">
        <w:rPr>
          <w:rFonts w:cs="Arial"/>
          <w:i/>
          <w:color w:val="auto"/>
          <w:sz w:val="18"/>
          <w:szCs w:val="18"/>
        </w:rPr>
        <w:t xml:space="preserve"> </w:t>
      </w:r>
      <w:r w:rsidR="007F6087" w:rsidRPr="00C934DA">
        <w:rPr>
          <w:rFonts w:cs="Arial"/>
          <w:color w:val="auto"/>
          <w:sz w:val="18"/>
          <w:szCs w:val="18"/>
        </w:rPr>
        <w:t>S.;</w:t>
      </w:r>
      <w:r w:rsidR="007F6087" w:rsidRPr="00AD2616">
        <w:rPr>
          <w:rFonts w:cs="Arial"/>
          <w:i/>
          <w:color w:val="auto"/>
          <w:sz w:val="18"/>
          <w:szCs w:val="18"/>
        </w:rPr>
        <w:t xml:space="preserve"> </w:t>
      </w:r>
      <w:r w:rsidR="007F6087" w:rsidRPr="00C934DA">
        <w:rPr>
          <w:rFonts w:cs="Arial"/>
          <w:color w:val="auto"/>
          <w:sz w:val="18"/>
          <w:szCs w:val="18"/>
        </w:rPr>
        <w:t>Alouini</w:t>
      </w:r>
      <w:r w:rsidR="007F6087">
        <w:rPr>
          <w:rFonts w:cs="Arial"/>
          <w:color w:val="auto"/>
          <w:sz w:val="18"/>
          <w:szCs w:val="18"/>
        </w:rPr>
        <w:t>,</w:t>
      </w:r>
      <w:r w:rsidR="007F6087" w:rsidRPr="00AD2616">
        <w:rPr>
          <w:rFonts w:cs="Arial"/>
          <w:i/>
          <w:color w:val="auto"/>
          <w:sz w:val="18"/>
          <w:szCs w:val="18"/>
        </w:rPr>
        <w:t xml:space="preserve"> </w:t>
      </w:r>
      <w:r w:rsidR="007F6087" w:rsidRPr="00A4069C">
        <w:rPr>
          <w:rFonts w:cs="Arial"/>
          <w:color w:val="auto"/>
          <w:sz w:val="18"/>
          <w:szCs w:val="18"/>
        </w:rPr>
        <w:t>M.-S.</w:t>
      </w:r>
      <w:r w:rsidR="007F6087" w:rsidRPr="00AD2616">
        <w:rPr>
          <w:rFonts w:cs="Arial"/>
          <w:i/>
          <w:color w:val="auto"/>
          <w:sz w:val="18"/>
          <w:szCs w:val="18"/>
        </w:rPr>
        <w:t xml:space="preserve"> </w:t>
      </w:r>
      <w:r w:rsidR="007F6087" w:rsidRPr="00A4069C">
        <w:rPr>
          <w:rFonts w:cs="Arial"/>
          <w:color w:val="auto"/>
          <w:sz w:val="18"/>
          <w:szCs w:val="18"/>
        </w:rPr>
        <w:t>ECG-based</w:t>
      </w:r>
      <w:r w:rsidR="007F6087" w:rsidRPr="00AD2616">
        <w:rPr>
          <w:rFonts w:cs="Arial"/>
          <w:i/>
          <w:color w:val="auto"/>
          <w:sz w:val="18"/>
          <w:szCs w:val="18"/>
        </w:rPr>
        <w:t xml:space="preserve"> </w:t>
      </w:r>
      <w:r w:rsidR="007F6087" w:rsidRPr="00A4069C">
        <w:rPr>
          <w:rFonts w:cs="Arial"/>
          <w:color w:val="auto"/>
          <w:sz w:val="18"/>
          <w:szCs w:val="18"/>
        </w:rPr>
        <w:t>machine-</w:t>
      </w:r>
      <w:r w:rsidR="007F6087" w:rsidRPr="006A25B7">
        <w:rPr>
          <w:rFonts w:cs="Arial"/>
          <w:color w:val="auto"/>
          <w:sz w:val="18"/>
          <w:szCs w:val="18"/>
        </w:rPr>
        <w:t>learning</w:t>
      </w:r>
      <w:r w:rsidR="007F6087" w:rsidRPr="006A25B7">
        <w:rPr>
          <w:rFonts w:cs="Arial"/>
          <w:i/>
          <w:color w:val="auto"/>
          <w:sz w:val="18"/>
          <w:szCs w:val="18"/>
        </w:rPr>
        <w:t xml:space="preserve"> </w:t>
      </w:r>
      <w:r w:rsidR="007F6087" w:rsidRPr="006A25B7">
        <w:rPr>
          <w:rFonts w:cs="Arial"/>
          <w:color w:val="auto"/>
          <w:sz w:val="18"/>
          <w:szCs w:val="18"/>
        </w:rPr>
        <w:t>algorithms</w:t>
      </w:r>
      <w:r w:rsidR="007F6087" w:rsidRPr="006A25B7">
        <w:rPr>
          <w:rFonts w:cs="Arial"/>
          <w:i/>
          <w:color w:val="auto"/>
          <w:sz w:val="18"/>
          <w:szCs w:val="18"/>
        </w:rPr>
        <w:t xml:space="preserve"> </w:t>
      </w:r>
      <w:r w:rsidR="007F6087" w:rsidRPr="006A25B7">
        <w:rPr>
          <w:rFonts w:cs="Arial"/>
          <w:color w:val="auto"/>
          <w:sz w:val="18"/>
          <w:szCs w:val="18"/>
        </w:rPr>
        <w:t>for</w:t>
      </w:r>
      <w:r w:rsidR="007F6087" w:rsidRPr="006A25B7">
        <w:rPr>
          <w:rFonts w:cs="Arial"/>
          <w:i/>
          <w:color w:val="auto"/>
          <w:sz w:val="18"/>
          <w:szCs w:val="18"/>
        </w:rPr>
        <w:t xml:space="preserve"> </w:t>
      </w:r>
      <w:r w:rsidR="007F6087" w:rsidRPr="006A25B7">
        <w:rPr>
          <w:rFonts w:cs="Arial"/>
          <w:color w:val="auto"/>
          <w:sz w:val="18"/>
          <w:szCs w:val="18"/>
        </w:rPr>
        <w:t>heartbeat</w:t>
      </w:r>
      <w:r w:rsidR="007F6087" w:rsidRPr="006A25B7">
        <w:rPr>
          <w:rFonts w:cs="Arial"/>
          <w:i/>
          <w:color w:val="auto"/>
          <w:sz w:val="18"/>
          <w:szCs w:val="18"/>
        </w:rPr>
        <w:t xml:space="preserve"> </w:t>
      </w:r>
      <w:r w:rsidR="007F6087" w:rsidRPr="006A25B7">
        <w:rPr>
          <w:rFonts w:cs="Arial"/>
          <w:color w:val="auto"/>
          <w:sz w:val="18"/>
          <w:szCs w:val="18"/>
        </w:rPr>
        <w:t>classification.</w:t>
      </w:r>
      <w:r w:rsidR="007F6087" w:rsidRPr="006A25B7">
        <w:rPr>
          <w:rFonts w:cs="Arial"/>
          <w:i/>
          <w:color w:val="auto"/>
          <w:sz w:val="18"/>
          <w:szCs w:val="18"/>
        </w:rPr>
        <w:t xml:space="preserve"> </w:t>
      </w:r>
      <w:r w:rsidR="007F6087" w:rsidRPr="006A25B7">
        <w:rPr>
          <w:rFonts w:cs="Arial"/>
          <w:i/>
          <w:iCs/>
          <w:color w:val="auto"/>
          <w:sz w:val="18"/>
          <w:szCs w:val="18"/>
        </w:rPr>
        <w:t xml:space="preserve">Sci. Rep. </w:t>
      </w:r>
      <w:r w:rsidR="007F6087" w:rsidRPr="006A25B7">
        <w:rPr>
          <w:rFonts w:cs="Arial"/>
          <w:b/>
          <w:bCs/>
          <w:color w:val="auto"/>
          <w:sz w:val="18"/>
          <w:szCs w:val="18"/>
        </w:rPr>
        <w:t>2021</w:t>
      </w:r>
      <w:r w:rsidR="007F6087" w:rsidRPr="006A25B7">
        <w:rPr>
          <w:rFonts w:cs="Arial"/>
          <w:bCs/>
          <w:color w:val="auto"/>
          <w:sz w:val="18"/>
          <w:szCs w:val="18"/>
        </w:rPr>
        <w:t>,</w:t>
      </w:r>
      <w:r w:rsidR="007F6087" w:rsidRPr="006A25B7">
        <w:rPr>
          <w:rFonts w:cs="Arial"/>
          <w:bCs/>
          <w:i/>
          <w:color w:val="auto"/>
          <w:sz w:val="18"/>
          <w:szCs w:val="18"/>
        </w:rPr>
        <w:t xml:space="preserve"> 11</w:t>
      </w:r>
      <w:r w:rsidR="007F6087" w:rsidRPr="006A25B7">
        <w:rPr>
          <w:rFonts w:cs="Arial"/>
          <w:bCs/>
          <w:color w:val="auto"/>
          <w:sz w:val="18"/>
          <w:szCs w:val="18"/>
        </w:rPr>
        <w:t>,</w:t>
      </w:r>
      <w:r w:rsidR="007F6087" w:rsidRPr="006A25B7">
        <w:rPr>
          <w:rFonts w:cs="Arial"/>
          <w:bCs/>
          <w:i/>
          <w:color w:val="auto"/>
          <w:sz w:val="18"/>
          <w:szCs w:val="18"/>
        </w:rPr>
        <w:t xml:space="preserve"> </w:t>
      </w:r>
      <w:r w:rsidR="007F6087" w:rsidRPr="006A25B7">
        <w:rPr>
          <w:rFonts w:cs="Arial"/>
          <w:bCs/>
          <w:color w:val="auto"/>
          <w:sz w:val="18"/>
          <w:szCs w:val="18"/>
        </w:rPr>
        <w:t>1–14</w:t>
      </w:r>
      <w:r w:rsidR="007F6087" w:rsidRPr="006A25B7">
        <w:rPr>
          <w:rFonts w:cs="Arial"/>
          <w:color w:val="auto"/>
          <w:sz w:val="18"/>
          <w:szCs w:val="18"/>
        </w:rPr>
        <w:t>.</w:t>
      </w:r>
    </w:p>
    <w:p w14:paraId="40B124BB" w14:textId="24ED6C9A" w:rsidR="007F6087" w:rsidRDefault="00DA44CF" w:rsidP="007F6087">
      <w:pPr>
        <w:pStyle w:val="ListParagraph"/>
        <w:numPr>
          <w:ilvl w:val="0"/>
          <w:numId w:val="29"/>
        </w:numPr>
        <w:adjustRightInd w:val="0"/>
        <w:snapToGrid w:val="0"/>
        <w:spacing w:line="228" w:lineRule="auto"/>
        <w:ind w:left="425" w:hanging="425"/>
        <w:contextualSpacing w:val="0"/>
        <w:rPr>
          <w:ins w:id="466" w:author="Safdar Muhammad Farhan (DOKT)" w:date="2022-12-05T14:26:00Z"/>
          <w:rFonts w:cs="Arial"/>
          <w:color w:val="auto"/>
          <w:sz w:val="18"/>
          <w:szCs w:val="18"/>
        </w:rPr>
      </w:pPr>
      <w:ins w:id="467" w:author="Safdar Muhammad Farhan (DOKT)" w:date="2022-12-05T14:16:00Z">
        <w:del w:id="468" w:author="Safdar Muhammad Farhan (DOKT) [2]" w:date="2022-12-06T12:04:00Z">
          <w:r w:rsidDel="0038396E">
            <w:rPr>
              <w:rFonts w:cs="Arial"/>
              <w:color w:val="auto"/>
              <w:sz w:val="18"/>
              <w:szCs w:val="18"/>
            </w:rPr>
            <w:delText xml:space="preserve">[2] </w:delText>
          </w:r>
        </w:del>
      </w:ins>
      <w:r w:rsidR="007F6087" w:rsidRPr="006A25B7">
        <w:rPr>
          <w:rFonts w:cs="Arial"/>
          <w:color w:val="auto"/>
          <w:sz w:val="18"/>
          <w:szCs w:val="18"/>
        </w:rPr>
        <w:t>Raeiatibanadkooki,</w:t>
      </w:r>
      <w:r w:rsidR="007F6087" w:rsidRPr="006A25B7">
        <w:rPr>
          <w:rFonts w:cs="Arial"/>
          <w:i/>
          <w:color w:val="auto"/>
          <w:sz w:val="18"/>
          <w:szCs w:val="18"/>
        </w:rPr>
        <w:t xml:space="preserve"> </w:t>
      </w:r>
      <w:r w:rsidR="007F6087" w:rsidRPr="006A25B7">
        <w:rPr>
          <w:rFonts w:cs="Arial"/>
          <w:color w:val="auto"/>
          <w:sz w:val="18"/>
          <w:szCs w:val="18"/>
        </w:rPr>
        <w:t>M.;</w:t>
      </w:r>
      <w:r w:rsidR="007F6087" w:rsidRPr="006A25B7">
        <w:rPr>
          <w:rFonts w:cs="Arial"/>
          <w:i/>
          <w:color w:val="auto"/>
          <w:sz w:val="18"/>
          <w:szCs w:val="18"/>
        </w:rPr>
        <w:t xml:space="preserve"> </w:t>
      </w:r>
      <w:r w:rsidR="007F6087" w:rsidRPr="006A25B7">
        <w:rPr>
          <w:rFonts w:cs="Arial"/>
          <w:color w:val="auto"/>
          <w:sz w:val="18"/>
          <w:szCs w:val="18"/>
        </w:rPr>
        <w:t>Quachani,</w:t>
      </w:r>
      <w:r w:rsidR="007F6087" w:rsidRPr="006A25B7">
        <w:rPr>
          <w:rFonts w:cs="Arial"/>
          <w:i/>
          <w:color w:val="auto"/>
          <w:sz w:val="18"/>
          <w:szCs w:val="18"/>
        </w:rPr>
        <w:t xml:space="preserve"> </w:t>
      </w:r>
      <w:r w:rsidR="007F6087" w:rsidRPr="006A25B7">
        <w:rPr>
          <w:rFonts w:cs="Arial"/>
          <w:color w:val="auto"/>
          <w:sz w:val="18"/>
          <w:szCs w:val="18"/>
        </w:rPr>
        <w:t>S.;</w:t>
      </w:r>
      <w:r w:rsidR="007F6087" w:rsidRPr="006A25B7">
        <w:rPr>
          <w:rFonts w:cs="Arial"/>
          <w:i/>
          <w:color w:val="auto"/>
          <w:sz w:val="18"/>
          <w:szCs w:val="18"/>
        </w:rPr>
        <w:t xml:space="preserve"> </w:t>
      </w:r>
      <w:r w:rsidR="007F6087" w:rsidRPr="006A25B7">
        <w:rPr>
          <w:rFonts w:cs="Arial"/>
          <w:color w:val="auto"/>
          <w:sz w:val="18"/>
          <w:szCs w:val="18"/>
        </w:rPr>
        <w:t>Khalilzade,</w:t>
      </w:r>
      <w:r w:rsidR="007F6087" w:rsidRPr="006A25B7">
        <w:rPr>
          <w:rFonts w:cs="Arial"/>
          <w:i/>
          <w:color w:val="auto"/>
          <w:sz w:val="18"/>
          <w:szCs w:val="18"/>
        </w:rPr>
        <w:t xml:space="preserve"> </w:t>
      </w:r>
      <w:r w:rsidR="007F6087" w:rsidRPr="006A25B7">
        <w:rPr>
          <w:rFonts w:cs="Arial"/>
          <w:color w:val="auto"/>
          <w:sz w:val="18"/>
          <w:szCs w:val="18"/>
        </w:rPr>
        <w:t>M.;</w:t>
      </w:r>
      <w:r w:rsidR="007F6087" w:rsidRPr="006A25B7">
        <w:rPr>
          <w:rFonts w:cs="Arial"/>
          <w:i/>
          <w:color w:val="auto"/>
          <w:sz w:val="18"/>
          <w:szCs w:val="18"/>
        </w:rPr>
        <w:t xml:space="preserve"> </w:t>
      </w:r>
      <w:r w:rsidR="007F6087" w:rsidRPr="006A25B7">
        <w:rPr>
          <w:rFonts w:cs="Arial"/>
          <w:color w:val="auto"/>
          <w:sz w:val="18"/>
          <w:szCs w:val="18"/>
        </w:rPr>
        <w:t>Bahaadinbeigy,</w:t>
      </w:r>
      <w:r w:rsidR="007F6087" w:rsidRPr="006A25B7">
        <w:rPr>
          <w:rFonts w:cs="Arial"/>
          <w:i/>
          <w:color w:val="auto"/>
          <w:sz w:val="18"/>
          <w:szCs w:val="18"/>
        </w:rPr>
        <w:t xml:space="preserve"> </w:t>
      </w:r>
      <w:r w:rsidR="007F6087" w:rsidRPr="006A25B7">
        <w:rPr>
          <w:rFonts w:cs="Arial"/>
          <w:color w:val="auto"/>
          <w:sz w:val="18"/>
          <w:szCs w:val="18"/>
        </w:rPr>
        <w:t>K.</w:t>
      </w:r>
      <w:r w:rsidR="007F6087" w:rsidRPr="006A25B7">
        <w:rPr>
          <w:rFonts w:cs="Arial"/>
          <w:i/>
          <w:color w:val="auto"/>
          <w:sz w:val="18"/>
          <w:szCs w:val="18"/>
        </w:rPr>
        <w:t xml:space="preserve"> </w:t>
      </w:r>
      <w:r w:rsidR="007F6087" w:rsidRPr="006A25B7">
        <w:rPr>
          <w:rFonts w:cs="Arial"/>
          <w:color w:val="auto"/>
          <w:sz w:val="18"/>
          <w:szCs w:val="18"/>
        </w:rPr>
        <w:t>Real</w:t>
      </w:r>
      <w:r w:rsidR="007F6087" w:rsidRPr="006A25B7">
        <w:rPr>
          <w:rFonts w:cs="Arial"/>
          <w:i/>
          <w:color w:val="auto"/>
          <w:sz w:val="18"/>
          <w:szCs w:val="18"/>
        </w:rPr>
        <w:t xml:space="preserve"> </w:t>
      </w:r>
      <w:r w:rsidR="007F6087" w:rsidRPr="006A25B7">
        <w:rPr>
          <w:rFonts w:cs="Arial"/>
          <w:color w:val="auto"/>
          <w:sz w:val="18"/>
          <w:szCs w:val="18"/>
        </w:rPr>
        <w:t>Time</w:t>
      </w:r>
      <w:r w:rsidR="007F6087" w:rsidRPr="006A25B7">
        <w:rPr>
          <w:rFonts w:cs="Arial"/>
          <w:i/>
          <w:color w:val="auto"/>
          <w:sz w:val="18"/>
          <w:szCs w:val="18"/>
        </w:rPr>
        <w:t xml:space="preserve"> </w:t>
      </w:r>
      <w:r w:rsidR="007F6087" w:rsidRPr="006A25B7">
        <w:rPr>
          <w:rFonts w:cs="Arial"/>
          <w:color w:val="auto"/>
          <w:sz w:val="18"/>
          <w:szCs w:val="18"/>
        </w:rPr>
        <w:t>Processing</w:t>
      </w:r>
      <w:r w:rsidR="007F6087" w:rsidRPr="006A25B7">
        <w:rPr>
          <w:rFonts w:cs="Arial"/>
          <w:i/>
          <w:color w:val="auto"/>
          <w:sz w:val="18"/>
          <w:szCs w:val="18"/>
        </w:rPr>
        <w:t xml:space="preserve"> </w:t>
      </w:r>
      <w:r w:rsidR="007F6087" w:rsidRPr="006A25B7">
        <w:rPr>
          <w:rFonts w:cs="Arial"/>
          <w:color w:val="auto"/>
          <w:sz w:val="18"/>
          <w:szCs w:val="18"/>
        </w:rPr>
        <w:t>and</w:t>
      </w:r>
      <w:r w:rsidR="007F6087" w:rsidRPr="006A25B7">
        <w:rPr>
          <w:rFonts w:cs="Arial"/>
          <w:i/>
          <w:color w:val="auto"/>
          <w:sz w:val="18"/>
          <w:szCs w:val="18"/>
        </w:rPr>
        <w:t xml:space="preserve"> </w:t>
      </w:r>
      <w:r w:rsidR="007F6087" w:rsidRPr="006A25B7">
        <w:rPr>
          <w:rFonts w:cs="Arial"/>
          <w:color w:val="auto"/>
          <w:sz w:val="18"/>
          <w:szCs w:val="18"/>
        </w:rPr>
        <w:t>Transferring</w:t>
      </w:r>
      <w:r w:rsidR="007F6087" w:rsidRPr="006A25B7">
        <w:rPr>
          <w:rFonts w:cs="Arial"/>
          <w:i/>
          <w:color w:val="auto"/>
          <w:sz w:val="18"/>
          <w:szCs w:val="18"/>
        </w:rPr>
        <w:t xml:space="preserve"> </w:t>
      </w:r>
      <w:r w:rsidR="007F6087" w:rsidRPr="006A25B7">
        <w:rPr>
          <w:rFonts w:cs="Arial"/>
          <w:color w:val="auto"/>
          <w:sz w:val="18"/>
          <w:szCs w:val="18"/>
        </w:rPr>
        <w:t>ECG</w:t>
      </w:r>
      <w:r w:rsidR="007F6087" w:rsidRPr="006A25B7">
        <w:rPr>
          <w:rFonts w:cs="Arial"/>
          <w:i/>
          <w:color w:val="auto"/>
          <w:sz w:val="18"/>
          <w:szCs w:val="18"/>
        </w:rPr>
        <w:t xml:space="preserve"> </w:t>
      </w:r>
      <w:r w:rsidR="007F6087" w:rsidRPr="006A25B7">
        <w:rPr>
          <w:rFonts w:cs="Arial"/>
          <w:color w:val="auto"/>
          <w:sz w:val="18"/>
          <w:szCs w:val="18"/>
        </w:rPr>
        <w:t>Signal</w:t>
      </w:r>
      <w:r w:rsidR="007F6087" w:rsidRPr="006A25B7">
        <w:rPr>
          <w:rFonts w:cs="Arial"/>
          <w:i/>
          <w:color w:val="auto"/>
          <w:sz w:val="18"/>
          <w:szCs w:val="18"/>
        </w:rPr>
        <w:t xml:space="preserve"> </w:t>
      </w:r>
      <w:r w:rsidR="007F6087" w:rsidRPr="006A25B7">
        <w:rPr>
          <w:rFonts w:cs="Arial"/>
          <w:color w:val="auto"/>
          <w:sz w:val="18"/>
          <w:szCs w:val="18"/>
        </w:rPr>
        <w:t>by</w:t>
      </w:r>
      <w:r w:rsidR="007F6087" w:rsidRPr="006A25B7">
        <w:rPr>
          <w:rFonts w:cs="Arial"/>
          <w:i/>
          <w:color w:val="auto"/>
          <w:sz w:val="18"/>
          <w:szCs w:val="18"/>
        </w:rPr>
        <w:t xml:space="preserve"> </w:t>
      </w:r>
      <w:r w:rsidR="007F6087" w:rsidRPr="006A25B7">
        <w:rPr>
          <w:rFonts w:cs="Arial"/>
          <w:color w:val="auto"/>
          <w:sz w:val="18"/>
          <w:szCs w:val="18"/>
        </w:rPr>
        <w:t>a</w:t>
      </w:r>
      <w:r w:rsidR="007F6087" w:rsidRPr="006A25B7">
        <w:rPr>
          <w:rFonts w:cs="Arial"/>
          <w:i/>
          <w:color w:val="auto"/>
          <w:sz w:val="18"/>
          <w:szCs w:val="18"/>
        </w:rPr>
        <w:t xml:space="preserve"> </w:t>
      </w:r>
      <w:r w:rsidR="007F6087" w:rsidRPr="006A25B7">
        <w:rPr>
          <w:rFonts w:cs="Arial"/>
          <w:color w:val="auto"/>
          <w:sz w:val="18"/>
          <w:szCs w:val="18"/>
        </w:rPr>
        <w:t>Mobile</w:t>
      </w:r>
      <w:r w:rsidR="007F6087" w:rsidRPr="006A25B7">
        <w:rPr>
          <w:rFonts w:cs="Arial"/>
          <w:i/>
          <w:color w:val="auto"/>
          <w:sz w:val="18"/>
          <w:szCs w:val="18"/>
        </w:rPr>
        <w:t xml:space="preserve"> </w:t>
      </w:r>
      <w:r w:rsidR="007F6087" w:rsidRPr="006A25B7">
        <w:rPr>
          <w:rFonts w:cs="Arial"/>
          <w:color w:val="auto"/>
          <w:sz w:val="18"/>
          <w:szCs w:val="18"/>
        </w:rPr>
        <w:t>Phone.</w:t>
      </w:r>
      <w:r w:rsidR="007F6087" w:rsidRPr="006A25B7">
        <w:rPr>
          <w:rFonts w:cs="Arial"/>
          <w:i/>
          <w:color w:val="auto"/>
          <w:sz w:val="18"/>
          <w:szCs w:val="18"/>
        </w:rPr>
        <w:t xml:space="preserve"> </w:t>
      </w:r>
      <w:r w:rsidR="007F6087" w:rsidRPr="006A25B7">
        <w:rPr>
          <w:rFonts w:cs="Arial"/>
          <w:i/>
          <w:iCs/>
          <w:color w:val="auto"/>
          <w:sz w:val="18"/>
          <w:szCs w:val="18"/>
        </w:rPr>
        <w:t xml:space="preserve">Acta Inform. Med. </w:t>
      </w:r>
      <w:r w:rsidR="007F6087" w:rsidRPr="006A25B7">
        <w:rPr>
          <w:rFonts w:cs="Arial"/>
          <w:b/>
          <w:color w:val="auto"/>
          <w:sz w:val="18"/>
          <w:szCs w:val="18"/>
        </w:rPr>
        <w:t>2014</w:t>
      </w:r>
      <w:r w:rsidR="007F6087" w:rsidRPr="006A25B7">
        <w:rPr>
          <w:rFonts w:cs="Arial"/>
          <w:color w:val="auto"/>
          <w:sz w:val="18"/>
          <w:szCs w:val="18"/>
        </w:rPr>
        <w:t>,</w:t>
      </w:r>
      <w:r w:rsidR="007F6087" w:rsidRPr="006A25B7">
        <w:rPr>
          <w:rFonts w:cs="Arial"/>
          <w:i/>
          <w:color w:val="auto"/>
          <w:sz w:val="18"/>
          <w:szCs w:val="18"/>
        </w:rPr>
        <w:t xml:space="preserve"> 22</w:t>
      </w:r>
      <w:r w:rsidR="007F6087" w:rsidRPr="006A25B7">
        <w:rPr>
          <w:rFonts w:cs="Arial"/>
          <w:color w:val="auto"/>
          <w:sz w:val="18"/>
          <w:szCs w:val="18"/>
        </w:rPr>
        <w:t>,</w:t>
      </w:r>
      <w:r w:rsidR="007F6087" w:rsidRPr="006A25B7">
        <w:rPr>
          <w:rFonts w:cs="Arial"/>
          <w:i/>
          <w:color w:val="auto"/>
          <w:sz w:val="18"/>
          <w:szCs w:val="18"/>
        </w:rPr>
        <w:t xml:space="preserve"> </w:t>
      </w:r>
      <w:r w:rsidR="007F6087" w:rsidRPr="006A25B7">
        <w:rPr>
          <w:rFonts w:cs="Arial"/>
          <w:color w:val="auto"/>
          <w:sz w:val="18"/>
          <w:szCs w:val="18"/>
        </w:rPr>
        <w:t>389.</w:t>
      </w:r>
    </w:p>
    <w:p w14:paraId="76AB9ABD" w14:textId="661CF197" w:rsidR="007A0F2E" w:rsidRPr="00744103" w:rsidRDefault="007A0F2E" w:rsidP="007A0F2E">
      <w:pPr>
        <w:pStyle w:val="ListParagraph"/>
        <w:numPr>
          <w:ilvl w:val="0"/>
          <w:numId w:val="29"/>
        </w:numPr>
        <w:adjustRightInd w:val="0"/>
        <w:snapToGrid w:val="0"/>
        <w:spacing w:line="228" w:lineRule="auto"/>
        <w:ind w:left="425" w:hanging="425"/>
        <w:contextualSpacing w:val="0"/>
        <w:rPr>
          <w:ins w:id="469" w:author="Safdar Muhammad Farhan (DOKT)" w:date="2022-12-05T14:26:00Z"/>
          <w:rFonts w:cs="Arial"/>
          <w:color w:val="auto"/>
          <w:sz w:val="18"/>
          <w:szCs w:val="18"/>
        </w:rPr>
      </w:pPr>
      <w:ins w:id="470" w:author="Safdar Muhammad Farhan (DOKT)" w:date="2022-12-05T14:26:00Z">
        <w:del w:id="471" w:author="Safdar Muhammad Farhan (DOKT) [2]" w:date="2022-12-06T12:04:00Z">
          <w:r w:rsidDel="0038396E">
            <w:rPr>
              <w:rFonts w:cs="Arial"/>
              <w:color w:val="auto"/>
              <w:sz w:val="18"/>
              <w:szCs w:val="18"/>
            </w:rPr>
            <w:delText xml:space="preserve">[48] </w:delText>
          </w:r>
        </w:del>
        <w:r w:rsidRPr="006A25B7">
          <w:rPr>
            <w:rFonts w:cs="Arial"/>
            <w:color w:val="auto"/>
            <w:sz w:val="18"/>
            <w:szCs w:val="18"/>
          </w:rPr>
          <w:t>Serhani,</w:t>
        </w:r>
        <w:r w:rsidRPr="006A25B7">
          <w:rPr>
            <w:rFonts w:cs="Arial"/>
            <w:i/>
            <w:color w:val="auto"/>
            <w:sz w:val="18"/>
            <w:szCs w:val="18"/>
          </w:rPr>
          <w:t xml:space="preserve"> </w:t>
        </w:r>
        <w:r w:rsidRPr="006A25B7">
          <w:rPr>
            <w:rFonts w:cs="Arial"/>
            <w:color w:val="auto"/>
            <w:sz w:val="18"/>
            <w:szCs w:val="18"/>
          </w:rPr>
          <w:t>M.A.;</w:t>
        </w:r>
        <w:r w:rsidRPr="006A25B7">
          <w:rPr>
            <w:rFonts w:cs="Arial"/>
            <w:i/>
            <w:color w:val="auto"/>
            <w:sz w:val="18"/>
            <w:szCs w:val="18"/>
          </w:rPr>
          <w:t xml:space="preserve"> </w:t>
        </w:r>
        <w:r w:rsidRPr="006A25B7">
          <w:rPr>
            <w:rFonts w:cs="Arial"/>
            <w:color w:val="auto"/>
            <w:sz w:val="18"/>
            <w:szCs w:val="18"/>
          </w:rPr>
          <w:t>TEl</w:t>
        </w:r>
        <w:r w:rsidRPr="006A25B7">
          <w:rPr>
            <w:rFonts w:cs="Arial"/>
            <w:i/>
            <w:color w:val="auto"/>
            <w:sz w:val="18"/>
            <w:szCs w:val="18"/>
          </w:rPr>
          <w:t xml:space="preserve"> </w:t>
        </w:r>
        <w:r w:rsidRPr="006A25B7">
          <w:rPr>
            <w:rFonts w:cs="Arial"/>
            <w:color w:val="auto"/>
            <w:sz w:val="18"/>
            <w:szCs w:val="18"/>
          </w:rPr>
          <w:t>Kassabi,</w:t>
        </w:r>
        <w:r w:rsidRPr="006A25B7">
          <w:rPr>
            <w:rFonts w:cs="Arial"/>
            <w:i/>
            <w:color w:val="auto"/>
            <w:sz w:val="18"/>
            <w:szCs w:val="18"/>
          </w:rPr>
          <w:t xml:space="preserve"> </w:t>
        </w:r>
        <w:r w:rsidRPr="006A25B7">
          <w:rPr>
            <w:rFonts w:cs="Arial"/>
            <w:color w:val="auto"/>
            <w:sz w:val="18"/>
            <w:szCs w:val="18"/>
          </w:rPr>
          <w:t>H.;</w:t>
        </w:r>
        <w:r w:rsidRPr="006A25B7">
          <w:rPr>
            <w:rFonts w:cs="Arial"/>
            <w:i/>
            <w:color w:val="auto"/>
            <w:sz w:val="18"/>
            <w:szCs w:val="18"/>
          </w:rPr>
          <w:t xml:space="preserve"> </w:t>
        </w:r>
        <w:r w:rsidRPr="006A25B7">
          <w:rPr>
            <w:rFonts w:cs="Arial"/>
            <w:color w:val="auto"/>
            <w:sz w:val="18"/>
            <w:szCs w:val="18"/>
          </w:rPr>
          <w:t>Ismail,</w:t>
        </w:r>
        <w:r w:rsidRPr="006A25B7">
          <w:rPr>
            <w:rFonts w:cs="Arial"/>
            <w:i/>
            <w:color w:val="auto"/>
            <w:sz w:val="18"/>
            <w:szCs w:val="18"/>
          </w:rPr>
          <w:t xml:space="preserve"> </w:t>
        </w:r>
        <w:r w:rsidRPr="006A25B7">
          <w:rPr>
            <w:rFonts w:cs="Arial"/>
            <w:color w:val="auto"/>
            <w:sz w:val="18"/>
            <w:szCs w:val="18"/>
          </w:rPr>
          <w:t>H.;</w:t>
        </w:r>
        <w:r w:rsidRPr="006A25B7">
          <w:rPr>
            <w:rFonts w:cs="Arial"/>
            <w:i/>
            <w:color w:val="auto"/>
            <w:sz w:val="18"/>
            <w:szCs w:val="18"/>
          </w:rPr>
          <w:t xml:space="preserve"> </w:t>
        </w:r>
        <w:r w:rsidRPr="006A25B7">
          <w:rPr>
            <w:rFonts w:cs="Arial"/>
            <w:color w:val="auto"/>
            <w:sz w:val="18"/>
            <w:szCs w:val="18"/>
          </w:rPr>
          <w:t>Nujum</w:t>
        </w:r>
        <w:r w:rsidRPr="006A25B7">
          <w:rPr>
            <w:rFonts w:cs="Arial"/>
            <w:i/>
            <w:color w:val="auto"/>
            <w:sz w:val="18"/>
            <w:szCs w:val="18"/>
          </w:rPr>
          <w:t xml:space="preserve"> </w:t>
        </w:r>
        <w:r w:rsidRPr="006A25B7">
          <w:rPr>
            <w:rFonts w:cs="Arial"/>
            <w:color w:val="auto"/>
            <w:sz w:val="18"/>
            <w:szCs w:val="18"/>
          </w:rPr>
          <w:t>Navaz,</w:t>
        </w:r>
        <w:r w:rsidRPr="006A25B7">
          <w:rPr>
            <w:rFonts w:cs="Arial"/>
            <w:i/>
            <w:color w:val="auto"/>
            <w:sz w:val="18"/>
            <w:szCs w:val="18"/>
          </w:rPr>
          <w:t xml:space="preserve"> </w:t>
        </w:r>
        <w:r w:rsidRPr="006A25B7">
          <w:rPr>
            <w:rFonts w:cs="Arial"/>
            <w:color w:val="auto"/>
            <w:sz w:val="18"/>
            <w:szCs w:val="18"/>
          </w:rPr>
          <w:t>A.</w:t>
        </w:r>
        <w:r w:rsidRPr="006A25B7">
          <w:rPr>
            <w:rFonts w:cs="Arial"/>
            <w:i/>
            <w:color w:val="auto"/>
            <w:sz w:val="18"/>
            <w:szCs w:val="18"/>
          </w:rPr>
          <w:t xml:space="preserve"> </w:t>
        </w:r>
        <w:r w:rsidRPr="006A25B7">
          <w:rPr>
            <w:rFonts w:cs="Arial"/>
            <w:color w:val="auto"/>
            <w:sz w:val="18"/>
            <w:szCs w:val="18"/>
          </w:rPr>
          <w:t>ECG</w:t>
        </w:r>
        <w:r w:rsidRPr="006A25B7">
          <w:rPr>
            <w:rFonts w:cs="Arial"/>
            <w:i/>
            <w:color w:val="auto"/>
            <w:sz w:val="18"/>
            <w:szCs w:val="18"/>
          </w:rPr>
          <w:t xml:space="preserve"> </w:t>
        </w:r>
        <w:r w:rsidRPr="006A25B7">
          <w:rPr>
            <w:rFonts w:cs="Arial"/>
            <w:color w:val="auto"/>
            <w:sz w:val="18"/>
            <w:szCs w:val="18"/>
          </w:rPr>
          <w:t>Monitoring</w:t>
        </w:r>
        <w:r w:rsidRPr="006A25B7">
          <w:rPr>
            <w:rFonts w:cs="Arial"/>
            <w:i/>
            <w:color w:val="auto"/>
            <w:sz w:val="18"/>
            <w:szCs w:val="18"/>
          </w:rPr>
          <w:t xml:space="preserve"> </w:t>
        </w:r>
        <w:r w:rsidRPr="006A25B7">
          <w:rPr>
            <w:rFonts w:cs="Arial"/>
            <w:color w:val="auto"/>
            <w:sz w:val="18"/>
            <w:szCs w:val="18"/>
          </w:rPr>
          <w:t>Systems:</w:t>
        </w:r>
        <w:r w:rsidRPr="006A25B7">
          <w:rPr>
            <w:rFonts w:cs="Arial"/>
            <w:i/>
            <w:color w:val="auto"/>
            <w:sz w:val="18"/>
            <w:szCs w:val="18"/>
          </w:rPr>
          <w:t xml:space="preserve"> </w:t>
        </w:r>
        <w:r w:rsidRPr="006A25B7">
          <w:rPr>
            <w:rFonts w:cs="Arial"/>
            <w:color w:val="auto"/>
            <w:sz w:val="18"/>
            <w:szCs w:val="18"/>
          </w:rPr>
          <w:t>Review,</w:t>
        </w:r>
        <w:r w:rsidRPr="006A25B7">
          <w:rPr>
            <w:rFonts w:cs="Arial"/>
            <w:i/>
            <w:color w:val="auto"/>
            <w:sz w:val="18"/>
            <w:szCs w:val="18"/>
          </w:rPr>
          <w:t xml:space="preserve"> </w:t>
        </w:r>
        <w:r w:rsidRPr="006A25B7">
          <w:rPr>
            <w:rFonts w:cs="Arial"/>
            <w:color w:val="auto"/>
            <w:sz w:val="18"/>
            <w:szCs w:val="18"/>
          </w:rPr>
          <w:t>Architecture,</w:t>
        </w:r>
        <w:r w:rsidRPr="006A25B7">
          <w:rPr>
            <w:rFonts w:cs="Arial"/>
            <w:i/>
            <w:color w:val="auto"/>
            <w:sz w:val="18"/>
            <w:szCs w:val="18"/>
          </w:rPr>
          <w:t xml:space="preserve"> </w:t>
        </w:r>
        <w:r w:rsidRPr="006A25B7">
          <w:rPr>
            <w:rFonts w:cs="Arial"/>
            <w:color w:val="auto"/>
            <w:sz w:val="18"/>
            <w:szCs w:val="18"/>
          </w:rPr>
          <w:t>Processes,</w:t>
        </w:r>
        <w:r w:rsidRPr="006A25B7">
          <w:rPr>
            <w:rFonts w:cs="Arial"/>
            <w:i/>
            <w:color w:val="auto"/>
            <w:sz w:val="18"/>
            <w:szCs w:val="18"/>
          </w:rPr>
          <w:t xml:space="preserve"> </w:t>
        </w:r>
        <w:r w:rsidRPr="006A25B7">
          <w:rPr>
            <w:rFonts w:cs="Arial"/>
            <w:color w:val="auto"/>
            <w:sz w:val="18"/>
            <w:szCs w:val="18"/>
          </w:rPr>
          <w:t>and</w:t>
        </w:r>
        <w:r w:rsidRPr="006A25B7">
          <w:rPr>
            <w:rFonts w:cs="Arial"/>
            <w:i/>
            <w:color w:val="auto"/>
            <w:sz w:val="18"/>
            <w:szCs w:val="18"/>
          </w:rPr>
          <w:t xml:space="preserve"> </w:t>
        </w:r>
        <w:r w:rsidRPr="006A25B7">
          <w:rPr>
            <w:rFonts w:cs="Arial"/>
            <w:color w:val="auto"/>
            <w:sz w:val="18"/>
            <w:szCs w:val="18"/>
          </w:rPr>
          <w:t>Key</w:t>
        </w:r>
        <w:r w:rsidRPr="006A25B7">
          <w:rPr>
            <w:rFonts w:cs="Arial"/>
            <w:i/>
            <w:color w:val="auto"/>
            <w:sz w:val="18"/>
            <w:szCs w:val="18"/>
          </w:rPr>
          <w:t xml:space="preserve"> </w:t>
        </w:r>
        <w:r w:rsidRPr="006A25B7">
          <w:rPr>
            <w:rFonts w:cs="Arial"/>
            <w:color w:val="auto"/>
            <w:sz w:val="18"/>
            <w:szCs w:val="18"/>
          </w:rPr>
          <w:t>Challenges.</w:t>
        </w:r>
        <w:r w:rsidRPr="006A25B7">
          <w:rPr>
            <w:rFonts w:cs="Arial"/>
            <w:i/>
            <w:color w:val="auto"/>
            <w:sz w:val="18"/>
            <w:szCs w:val="18"/>
          </w:rPr>
          <w:t xml:space="preserve"> </w:t>
        </w:r>
        <w:r w:rsidRPr="006A25B7">
          <w:rPr>
            <w:i/>
            <w:iCs/>
            <w:color w:val="auto"/>
            <w:sz w:val="18"/>
          </w:rPr>
          <w:t>Sensors</w:t>
        </w:r>
        <w:r w:rsidRPr="006A25B7">
          <w:rPr>
            <w:rFonts w:cs="Arial"/>
            <w:i/>
            <w:color w:val="auto"/>
            <w:sz w:val="18"/>
            <w:szCs w:val="18"/>
          </w:rPr>
          <w:t xml:space="preserve"> </w:t>
        </w:r>
        <w:r w:rsidRPr="006A25B7">
          <w:rPr>
            <w:rFonts w:cs="Arial"/>
            <w:b/>
            <w:color w:val="auto"/>
            <w:sz w:val="18"/>
            <w:szCs w:val="18"/>
          </w:rPr>
          <w:t>2020</w:t>
        </w:r>
        <w:r w:rsidRPr="006A25B7">
          <w:rPr>
            <w:rFonts w:cs="Arial"/>
            <w:color w:val="auto"/>
            <w:sz w:val="18"/>
            <w:szCs w:val="18"/>
          </w:rPr>
          <w:t>,</w:t>
        </w:r>
        <w:r w:rsidRPr="006A25B7">
          <w:rPr>
            <w:rFonts w:cs="Arial"/>
            <w:i/>
            <w:color w:val="auto"/>
            <w:sz w:val="18"/>
            <w:szCs w:val="18"/>
          </w:rPr>
          <w:t xml:space="preserve"> 20</w:t>
        </w:r>
        <w:r w:rsidRPr="006A25B7">
          <w:rPr>
            <w:rFonts w:cs="Arial"/>
            <w:color w:val="auto"/>
            <w:sz w:val="18"/>
            <w:szCs w:val="18"/>
          </w:rPr>
          <w:t>,</w:t>
        </w:r>
        <w:r w:rsidRPr="006A25B7">
          <w:rPr>
            <w:rFonts w:cs="Arial"/>
            <w:i/>
            <w:color w:val="auto"/>
            <w:sz w:val="18"/>
            <w:szCs w:val="18"/>
          </w:rPr>
          <w:t xml:space="preserve"> </w:t>
        </w:r>
        <w:r w:rsidRPr="006A25B7">
          <w:rPr>
            <w:rFonts w:cs="Arial"/>
            <w:color w:val="auto"/>
            <w:sz w:val="18"/>
            <w:szCs w:val="18"/>
          </w:rPr>
          <w:t>1796.</w:t>
        </w:r>
        <w:r w:rsidRPr="006A25B7">
          <w:rPr>
            <w:rFonts w:cs="Arial"/>
            <w:i/>
            <w:color w:val="auto"/>
            <w:sz w:val="18"/>
            <w:szCs w:val="18"/>
          </w:rPr>
          <w:t xml:space="preserve"> </w:t>
        </w:r>
        <w:r w:rsidRPr="006A25B7">
          <w:rPr>
            <w:color w:val="auto"/>
            <w:sz w:val="18"/>
          </w:rPr>
          <w:t>https://</w:t>
        </w:r>
        <w:r w:rsidRPr="00744103">
          <w:rPr>
            <w:color w:val="auto"/>
            <w:sz w:val="18"/>
          </w:rPr>
          <w:t>doi.org/10.3390/s20061796.</w:t>
        </w:r>
      </w:ins>
    </w:p>
    <w:p w14:paraId="305C2C83" w14:textId="47A96934" w:rsidR="007A0F2E" w:rsidRPr="00744103" w:rsidRDefault="007A0F2E" w:rsidP="007A0F2E">
      <w:pPr>
        <w:pStyle w:val="ListParagraph"/>
        <w:numPr>
          <w:ilvl w:val="0"/>
          <w:numId w:val="29"/>
        </w:numPr>
        <w:adjustRightInd w:val="0"/>
        <w:snapToGrid w:val="0"/>
        <w:spacing w:line="228" w:lineRule="auto"/>
        <w:ind w:left="425" w:hanging="425"/>
        <w:contextualSpacing w:val="0"/>
        <w:rPr>
          <w:ins w:id="472" w:author="Safdar Muhammad Farhan (DOKT)" w:date="2022-12-05T14:26:00Z"/>
          <w:rFonts w:cs="Arial"/>
          <w:color w:val="auto"/>
          <w:sz w:val="18"/>
          <w:szCs w:val="18"/>
        </w:rPr>
      </w:pPr>
      <w:ins w:id="473" w:author="Safdar Muhammad Farhan (DOKT)" w:date="2022-12-05T14:26:00Z">
        <w:del w:id="474" w:author="Safdar Muhammad Farhan (DOKT) [2]" w:date="2022-12-06T12:04:00Z">
          <w:r w:rsidDel="0038396E">
            <w:rPr>
              <w:rFonts w:cs="Arial"/>
              <w:color w:val="auto"/>
              <w:sz w:val="18"/>
              <w:szCs w:val="18"/>
            </w:rPr>
            <w:delText xml:space="preserve">[49] </w:delText>
          </w:r>
        </w:del>
        <w:r w:rsidRPr="00744103">
          <w:rPr>
            <w:rFonts w:cs="Arial"/>
            <w:color w:val="auto"/>
            <w:sz w:val="18"/>
            <w:szCs w:val="18"/>
          </w:rPr>
          <w:t>Søndergaard,</w:t>
        </w:r>
        <w:r w:rsidRPr="00744103">
          <w:rPr>
            <w:rFonts w:cs="Arial"/>
            <w:i/>
            <w:color w:val="auto"/>
            <w:sz w:val="18"/>
            <w:szCs w:val="18"/>
          </w:rPr>
          <w:t xml:space="preserve"> </w:t>
        </w:r>
        <w:r w:rsidRPr="00744103">
          <w:rPr>
            <w:rFonts w:cs="Arial"/>
            <w:color w:val="auto"/>
            <w:sz w:val="18"/>
            <w:szCs w:val="18"/>
          </w:rPr>
          <w:t>M.M.;</w:t>
        </w:r>
        <w:r w:rsidRPr="00744103">
          <w:rPr>
            <w:rFonts w:cs="Arial"/>
            <w:i/>
            <w:color w:val="auto"/>
            <w:sz w:val="18"/>
            <w:szCs w:val="18"/>
          </w:rPr>
          <w:t xml:space="preserve"> </w:t>
        </w:r>
        <w:r w:rsidRPr="00744103">
          <w:rPr>
            <w:rFonts w:cs="Arial"/>
            <w:color w:val="auto"/>
            <w:sz w:val="18"/>
            <w:szCs w:val="18"/>
          </w:rPr>
          <w:t>Riis,</w:t>
        </w:r>
        <w:r w:rsidRPr="00744103">
          <w:rPr>
            <w:rFonts w:cs="Arial"/>
            <w:i/>
            <w:color w:val="auto"/>
            <w:sz w:val="18"/>
            <w:szCs w:val="18"/>
          </w:rPr>
          <w:t xml:space="preserve"> </w:t>
        </w:r>
        <w:r w:rsidRPr="00744103">
          <w:rPr>
            <w:rFonts w:cs="Arial"/>
            <w:color w:val="auto"/>
            <w:sz w:val="18"/>
            <w:szCs w:val="18"/>
          </w:rPr>
          <w:t>J.;</w:t>
        </w:r>
        <w:r w:rsidRPr="00744103">
          <w:rPr>
            <w:rFonts w:cs="Arial"/>
            <w:i/>
            <w:color w:val="auto"/>
            <w:sz w:val="18"/>
            <w:szCs w:val="18"/>
          </w:rPr>
          <w:t xml:space="preserve"> </w:t>
        </w:r>
        <w:r w:rsidRPr="00744103">
          <w:rPr>
            <w:rFonts w:cs="Arial"/>
            <w:color w:val="auto"/>
            <w:sz w:val="18"/>
            <w:szCs w:val="18"/>
          </w:rPr>
          <w:t>Bodker,</w:t>
        </w:r>
        <w:r w:rsidRPr="00744103">
          <w:rPr>
            <w:rFonts w:cs="Arial"/>
            <w:i/>
            <w:color w:val="auto"/>
            <w:sz w:val="18"/>
            <w:szCs w:val="18"/>
          </w:rPr>
          <w:t xml:space="preserve"> </w:t>
        </w:r>
        <w:r w:rsidRPr="00744103">
          <w:rPr>
            <w:rFonts w:cs="Arial"/>
            <w:color w:val="auto"/>
            <w:sz w:val="18"/>
            <w:szCs w:val="18"/>
          </w:rPr>
          <w:t>K.W.;</w:t>
        </w:r>
        <w:r w:rsidRPr="00744103">
          <w:rPr>
            <w:rFonts w:cs="Arial"/>
            <w:i/>
            <w:color w:val="auto"/>
            <w:sz w:val="18"/>
            <w:szCs w:val="18"/>
          </w:rPr>
          <w:t xml:space="preserve"> </w:t>
        </w:r>
        <w:r w:rsidRPr="00744103">
          <w:rPr>
            <w:rFonts w:cs="Arial"/>
            <w:color w:val="auto"/>
            <w:sz w:val="18"/>
            <w:szCs w:val="18"/>
          </w:rPr>
          <w:t>Hansen,</w:t>
        </w:r>
        <w:r w:rsidRPr="00744103">
          <w:rPr>
            <w:rFonts w:cs="Arial"/>
            <w:i/>
            <w:color w:val="auto"/>
            <w:sz w:val="18"/>
            <w:szCs w:val="18"/>
          </w:rPr>
          <w:t xml:space="preserve"> </w:t>
        </w:r>
        <w:r w:rsidRPr="00744103">
          <w:rPr>
            <w:rFonts w:cs="Arial"/>
            <w:color w:val="auto"/>
            <w:sz w:val="18"/>
            <w:szCs w:val="18"/>
          </w:rPr>
          <w:t>S.M.;</w:t>
        </w:r>
        <w:r w:rsidRPr="00744103">
          <w:rPr>
            <w:rFonts w:cs="Arial"/>
            <w:i/>
            <w:color w:val="auto"/>
            <w:sz w:val="18"/>
            <w:szCs w:val="18"/>
          </w:rPr>
          <w:t xml:space="preserve"> </w:t>
        </w:r>
        <w:r w:rsidRPr="00744103">
          <w:rPr>
            <w:rFonts w:cs="Arial"/>
            <w:color w:val="auto"/>
            <w:sz w:val="18"/>
            <w:szCs w:val="18"/>
          </w:rPr>
          <w:t>Nielsen,</w:t>
        </w:r>
        <w:r w:rsidRPr="00744103">
          <w:rPr>
            <w:rFonts w:cs="Arial"/>
            <w:i/>
            <w:color w:val="auto"/>
            <w:sz w:val="18"/>
            <w:szCs w:val="18"/>
          </w:rPr>
          <w:t xml:space="preserve"> </w:t>
        </w:r>
        <w:r w:rsidRPr="00744103">
          <w:rPr>
            <w:rFonts w:cs="Arial"/>
            <w:color w:val="auto"/>
            <w:sz w:val="18"/>
            <w:szCs w:val="18"/>
          </w:rPr>
          <w:t>J.;</w:t>
        </w:r>
        <w:r w:rsidRPr="00744103">
          <w:rPr>
            <w:rFonts w:cs="Arial"/>
            <w:i/>
            <w:color w:val="auto"/>
            <w:sz w:val="18"/>
            <w:szCs w:val="18"/>
          </w:rPr>
          <w:t xml:space="preserve"> </w:t>
        </w:r>
        <w:r w:rsidRPr="00744103">
          <w:rPr>
            <w:rFonts w:cs="Arial"/>
            <w:color w:val="auto"/>
            <w:sz w:val="18"/>
            <w:szCs w:val="18"/>
          </w:rPr>
          <w:t>Graff,</w:t>
        </w:r>
        <w:r w:rsidRPr="00744103">
          <w:rPr>
            <w:rFonts w:cs="Arial"/>
            <w:i/>
            <w:color w:val="auto"/>
            <w:sz w:val="18"/>
            <w:szCs w:val="18"/>
          </w:rPr>
          <w:t xml:space="preserve"> </w:t>
        </w:r>
        <w:r w:rsidRPr="00744103">
          <w:rPr>
            <w:rFonts w:cs="Arial"/>
            <w:color w:val="auto"/>
            <w:sz w:val="18"/>
            <w:szCs w:val="18"/>
          </w:rPr>
          <w:t>C.;</w:t>
        </w:r>
        <w:r w:rsidRPr="00744103">
          <w:rPr>
            <w:rFonts w:cs="Arial"/>
            <w:i/>
            <w:color w:val="auto"/>
            <w:sz w:val="18"/>
            <w:szCs w:val="18"/>
          </w:rPr>
          <w:t xml:space="preserve"> </w:t>
        </w:r>
        <w:r w:rsidRPr="00744103">
          <w:rPr>
            <w:rFonts w:cs="Arial"/>
            <w:color w:val="auto"/>
            <w:sz w:val="18"/>
            <w:szCs w:val="18"/>
          </w:rPr>
          <w:t>Pietersen,</w:t>
        </w:r>
        <w:r w:rsidRPr="00744103">
          <w:rPr>
            <w:rFonts w:cs="Arial"/>
            <w:i/>
            <w:color w:val="auto"/>
            <w:sz w:val="18"/>
            <w:szCs w:val="18"/>
          </w:rPr>
          <w:t xml:space="preserve"> </w:t>
        </w:r>
        <w:r w:rsidRPr="00744103">
          <w:rPr>
            <w:rFonts w:cs="Arial"/>
            <w:color w:val="auto"/>
            <w:sz w:val="18"/>
            <w:szCs w:val="18"/>
          </w:rPr>
          <w:t>A.H.;</w:t>
        </w:r>
        <w:r w:rsidRPr="00744103">
          <w:rPr>
            <w:rFonts w:cs="Arial"/>
            <w:i/>
            <w:color w:val="auto"/>
            <w:sz w:val="18"/>
            <w:szCs w:val="18"/>
          </w:rPr>
          <w:t xml:space="preserve"> </w:t>
        </w:r>
        <w:r w:rsidRPr="00744103">
          <w:rPr>
            <w:rFonts w:cs="Arial"/>
            <w:color w:val="auto"/>
            <w:sz w:val="18"/>
            <w:szCs w:val="18"/>
          </w:rPr>
          <w:t>Nielsen,</w:t>
        </w:r>
        <w:r w:rsidRPr="00744103">
          <w:rPr>
            <w:rFonts w:cs="Arial"/>
            <w:i/>
            <w:color w:val="auto"/>
            <w:sz w:val="18"/>
            <w:szCs w:val="18"/>
          </w:rPr>
          <w:t xml:space="preserve"> </w:t>
        </w:r>
        <w:r w:rsidRPr="00744103">
          <w:rPr>
            <w:rFonts w:cs="Arial"/>
            <w:color w:val="auto"/>
            <w:sz w:val="18"/>
            <w:szCs w:val="18"/>
          </w:rPr>
          <w:t>J.B.;</w:t>
        </w:r>
        <w:r w:rsidRPr="00744103">
          <w:rPr>
            <w:rFonts w:cs="Arial"/>
            <w:i/>
            <w:color w:val="auto"/>
            <w:sz w:val="18"/>
            <w:szCs w:val="18"/>
          </w:rPr>
          <w:t xml:space="preserve"> </w:t>
        </w:r>
        <w:r w:rsidRPr="00744103">
          <w:rPr>
            <w:rFonts w:cs="Arial"/>
            <w:color w:val="auto"/>
            <w:sz w:val="18"/>
            <w:szCs w:val="18"/>
          </w:rPr>
          <w:t>Tayal,</w:t>
        </w:r>
        <w:r w:rsidRPr="00744103">
          <w:rPr>
            <w:rFonts w:cs="Arial"/>
            <w:i/>
            <w:color w:val="auto"/>
            <w:sz w:val="18"/>
            <w:szCs w:val="18"/>
          </w:rPr>
          <w:t xml:space="preserve"> </w:t>
        </w:r>
        <w:r w:rsidRPr="00744103">
          <w:rPr>
            <w:rFonts w:cs="Arial"/>
            <w:color w:val="auto"/>
            <w:sz w:val="18"/>
            <w:szCs w:val="18"/>
          </w:rPr>
          <w:t>B.;</w:t>
        </w:r>
        <w:r w:rsidRPr="00744103">
          <w:rPr>
            <w:rFonts w:cs="Arial"/>
            <w:i/>
            <w:color w:val="auto"/>
            <w:sz w:val="18"/>
            <w:szCs w:val="18"/>
          </w:rPr>
          <w:t xml:space="preserve"> </w:t>
        </w:r>
        <w:r w:rsidRPr="00744103">
          <w:rPr>
            <w:rFonts w:cs="Arial"/>
            <w:color w:val="auto"/>
            <w:sz w:val="18"/>
            <w:szCs w:val="18"/>
          </w:rPr>
          <w:t>Polcwiartek,</w:t>
        </w:r>
        <w:r w:rsidRPr="00744103">
          <w:rPr>
            <w:rFonts w:cs="Arial"/>
            <w:i/>
            <w:color w:val="auto"/>
            <w:sz w:val="18"/>
            <w:szCs w:val="18"/>
          </w:rPr>
          <w:t xml:space="preserve"> </w:t>
        </w:r>
        <w:r w:rsidRPr="00744103">
          <w:rPr>
            <w:rFonts w:cs="Arial"/>
            <w:color w:val="auto"/>
            <w:sz w:val="18"/>
            <w:szCs w:val="18"/>
          </w:rPr>
          <w:t>C.;</w:t>
        </w:r>
        <w:r w:rsidRPr="00744103">
          <w:rPr>
            <w:rFonts w:cs="Arial"/>
            <w:i/>
            <w:color w:val="auto"/>
            <w:sz w:val="18"/>
            <w:szCs w:val="18"/>
          </w:rPr>
          <w:t xml:space="preserve"> </w:t>
        </w:r>
        <w:r w:rsidRPr="00744103">
          <w:rPr>
            <w:rFonts w:cs="Arial"/>
            <w:color w:val="auto"/>
            <w:sz w:val="18"/>
            <w:szCs w:val="18"/>
          </w:rPr>
          <w:t>et</w:t>
        </w:r>
        <w:r w:rsidRPr="00744103">
          <w:rPr>
            <w:rFonts w:cs="Arial"/>
            <w:i/>
            <w:color w:val="auto"/>
            <w:sz w:val="18"/>
            <w:szCs w:val="18"/>
          </w:rPr>
          <w:t xml:space="preserve"> </w:t>
        </w:r>
        <w:r w:rsidRPr="00744103">
          <w:rPr>
            <w:rFonts w:cs="Arial"/>
            <w:color w:val="auto"/>
            <w:sz w:val="18"/>
            <w:szCs w:val="18"/>
          </w:rPr>
          <w:t>al.</w:t>
        </w:r>
        <w:r w:rsidRPr="00744103">
          <w:rPr>
            <w:rFonts w:cs="Arial"/>
            <w:i/>
            <w:color w:val="auto"/>
            <w:sz w:val="18"/>
            <w:szCs w:val="18"/>
          </w:rPr>
          <w:t xml:space="preserve"> </w:t>
        </w:r>
        <w:r w:rsidRPr="00744103">
          <w:rPr>
            <w:rFonts w:cs="Arial"/>
            <w:color w:val="auto"/>
            <w:sz w:val="18"/>
            <w:szCs w:val="18"/>
          </w:rPr>
          <w:t>Associations</w:t>
        </w:r>
        <w:r w:rsidRPr="00744103">
          <w:rPr>
            <w:rFonts w:cs="Arial"/>
            <w:i/>
            <w:color w:val="auto"/>
            <w:sz w:val="18"/>
            <w:szCs w:val="18"/>
          </w:rPr>
          <w:t xml:space="preserve"> </w:t>
        </w:r>
        <w:r w:rsidRPr="00744103">
          <w:rPr>
            <w:rFonts w:cs="Arial"/>
            <w:color w:val="auto"/>
            <w:sz w:val="18"/>
            <w:szCs w:val="18"/>
          </w:rPr>
          <w:t>between</w:t>
        </w:r>
        <w:r w:rsidRPr="00744103">
          <w:rPr>
            <w:rFonts w:cs="Arial"/>
            <w:i/>
            <w:color w:val="auto"/>
            <w:sz w:val="18"/>
            <w:szCs w:val="18"/>
          </w:rPr>
          <w:t xml:space="preserve"> </w:t>
        </w:r>
        <w:r w:rsidRPr="00744103">
          <w:rPr>
            <w:rFonts w:cs="Arial"/>
            <w:color w:val="auto"/>
            <w:sz w:val="18"/>
            <w:szCs w:val="18"/>
          </w:rPr>
          <w:t>left</w:t>
        </w:r>
        <w:r w:rsidRPr="00744103">
          <w:rPr>
            <w:rFonts w:cs="Arial"/>
            <w:i/>
            <w:color w:val="auto"/>
            <w:sz w:val="18"/>
            <w:szCs w:val="18"/>
          </w:rPr>
          <w:t xml:space="preserve"> </w:t>
        </w:r>
        <w:r w:rsidRPr="00744103">
          <w:rPr>
            <w:rFonts w:cs="Arial"/>
            <w:color w:val="auto"/>
            <w:sz w:val="18"/>
            <w:szCs w:val="18"/>
          </w:rPr>
          <w:t>bundle</w:t>
        </w:r>
        <w:r w:rsidRPr="00744103">
          <w:rPr>
            <w:rFonts w:cs="Arial"/>
            <w:i/>
            <w:color w:val="auto"/>
            <w:sz w:val="18"/>
            <w:szCs w:val="18"/>
          </w:rPr>
          <w:t xml:space="preserve"> </w:t>
        </w:r>
        <w:r w:rsidRPr="00744103">
          <w:rPr>
            <w:rFonts w:cs="Arial"/>
            <w:color w:val="auto"/>
            <w:sz w:val="18"/>
            <w:szCs w:val="18"/>
          </w:rPr>
          <w:t>branch</w:t>
        </w:r>
        <w:r w:rsidRPr="00744103">
          <w:rPr>
            <w:rFonts w:cs="Arial"/>
            <w:i/>
            <w:color w:val="auto"/>
            <w:sz w:val="18"/>
            <w:szCs w:val="18"/>
          </w:rPr>
          <w:t xml:space="preserve"> </w:t>
        </w:r>
        <w:r w:rsidRPr="00744103">
          <w:rPr>
            <w:rFonts w:cs="Arial"/>
            <w:color w:val="auto"/>
            <w:sz w:val="18"/>
            <w:szCs w:val="18"/>
          </w:rPr>
          <w:t>block</w:t>
        </w:r>
        <w:r w:rsidRPr="00744103">
          <w:rPr>
            <w:rFonts w:cs="Arial"/>
            <w:i/>
            <w:color w:val="auto"/>
            <w:sz w:val="18"/>
            <w:szCs w:val="18"/>
          </w:rPr>
          <w:t xml:space="preserve"> </w:t>
        </w:r>
        <w:r w:rsidRPr="00744103">
          <w:rPr>
            <w:rFonts w:cs="Arial"/>
            <w:color w:val="auto"/>
            <w:sz w:val="18"/>
            <w:szCs w:val="18"/>
          </w:rPr>
          <w:t>with</w:t>
        </w:r>
        <w:r w:rsidRPr="00744103">
          <w:rPr>
            <w:rFonts w:cs="Arial"/>
            <w:i/>
            <w:color w:val="auto"/>
            <w:sz w:val="18"/>
            <w:szCs w:val="18"/>
          </w:rPr>
          <w:t xml:space="preserve"> </w:t>
        </w:r>
        <w:r w:rsidRPr="00744103">
          <w:rPr>
            <w:rFonts w:cs="Arial"/>
            <w:color w:val="auto"/>
            <w:sz w:val="18"/>
            <w:szCs w:val="18"/>
          </w:rPr>
          <w:t>different</w:t>
        </w:r>
        <w:r w:rsidRPr="00744103">
          <w:rPr>
            <w:rFonts w:cs="Arial"/>
            <w:i/>
            <w:color w:val="auto"/>
            <w:sz w:val="18"/>
            <w:szCs w:val="18"/>
          </w:rPr>
          <w:t xml:space="preserve"> </w:t>
        </w:r>
        <w:r w:rsidRPr="00744103">
          <w:rPr>
            <w:rFonts w:cs="Arial"/>
            <w:color w:val="auto"/>
            <w:sz w:val="18"/>
            <w:szCs w:val="18"/>
          </w:rPr>
          <w:t>PR</w:t>
        </w:r>
        <w:r w:rsidRPr="00744103">
          <w:rPr>
            <w:rFonts w:cs="Arial"/>
            <w:i/>
            <w:color w:val="auto"/>
            <w:sz w:val="18"/>
            <w:szCs w:val="18"/>
          </w:rPr>
          <w:t xml:space="preserve"> </w:t>
        </w:r>
        <w:r w:rsidRPr="00744103">
          <w:rPr>
            <w:rFonts w:cs="Arial"/>
            <w:color w:val="auto"/>
            <w:sz w:val="18"/>
            <w:szCs w:val="18"/>
          </w:rPr>
          <w:t>intervals,</w:t>
        </w:r>
        <w:r w:rsidRPr="00744103">
          <w:rPr>
            <w:rFonts w:cs="Arial"/>
            <w:i/>
            <w:color w:val="auto"/>
            <w:sz w:val="18"/>
            <w:szCs w:val="18"/>
          </w:rPr>
          <w:t xml:space="preserve"> </w:t>
        </w:r>
        <w:r w:rsidRPr="00744103">
          <w:rPr>
            <w:rFonts w:cs="Arial"/>
            <w:color w:val="auto"/>
            <w:sz w:val="18"/>
            <w:szCs w:val="18"/>
          </w:rPr>
          <w:t>QRS</w:t>
        </w:r>
        <w:r w:rsidRPr="00744103">
          <w:rPr>
            <w:rFonts w:cs="Arial"/>
            <w:i/>
            <w:color w:val="auto"/>
            <w:sz w:val="18"/>
            <w:szCs w:val="18"/>
          </w:rPr>
          <w:t xml:space="preserve"> </w:t>
        </w:r>
        <w:r w:rsidRPr="00744103">
          <w:rPr>
            <w:rFonts w:cs="Arial"/>
            <w:color w:val="auto"/>
            <w:sz w:val="18"/>
            <w:szCs w:val="18"/>
          </w:rPr>
          <w:t>durations,</w:t>
        </w:r>
        <w:r w:rsidRPr="00744103">
          <w:rPr>
            <w:rFonts w:cs="Arial"/>
            <w:i/>
            <w:color w:val="auto"/>
            <w:sz w:val="18"/>
            <w:szCs w:val="18"/>
          </w:rPr>
          <w:t xml:space="preserve"> </w:t>
        </w:r>
        <w:r w:rsidRPr="00744103">
          <w:rPr>
            <w:rFonts w:cs="Arial"/>
            <w:color w:val="auto"/>
            <w:sz w:val="18"/>
            <w:szCs w:val="18"/>
          </w:rPr>
          <w:t>heart</w:t>
        </w:r>
        <w:r w:rsidRPr="00744103">
          <w:rPr>
            <w:rFonts w:cs="Arial"/>
            <w:i/>
            <w:color w:val="auto"/>
            <w:sz w:val="18"/>
            <w:szCs w:val="18"/>
          </w:rPr>
          <w:t xml:space="preserve"> </w:t>
        </w:r>
        <w:r w:rsidRPr="00744103">
          <w:rPr>
            <w:rFonts w:cs="Arial"/>
            <w:color w:val="auto"/>
            <w:sz w:val="18"/>
            <w:szCs w:val="18"/>
          </w:rPr>
          <w:t>rates</w:t>
        </w:r>
        <w:r w:rsidRPr="00744103">
          <w:rPr>
            <w:rFonts w:cs="Arial"/>
            <w:i/>
            <w:color w:val="auto"/>
            <w:sz w:val="18"/>
            <w:szCs w:val="18"/>
          </w:rPr>
          <w:t xml:space="preserve"> </w:t>
        </w:r>
        <w:r w:rsidRPr="00744103">
          <w:rPr>
            <w:rFonts w:cs="Arial"/>
            <w:color w:val="auto"/>
            <w:sz w:val="18"/>
            <w:szCs w:val="18"/>
          </w:rPr>
          <w:t>and</w:t>
        </w:r>
        <w:r w:rsidRPr="00744103">
          <w:rPr>
            <w:rFonts w:cs="Arial"/>
            <w:i/>
            <w:color w:val="auto"/>
            <w:sz w:val="18"/>
            <w:szCs w:val="18"/>
          </w:rPr>
          <w:t xml:space="preserve"> </w:t>
        </w:r>
        <w:r w:rsidRPr="00744103">
          <w:rPr>
            <w:rFonts w:cs="Arial"/>
            <w:color w:val="auto"/>
            <w:sz w:val="18"/>
            <w:szCs w:val="18"/>
          </w:rPr>
          <w:lastRenderedPageBreak/>
          <w:t>the</w:t>
        </w:r>
        <w:r w:rsidRPr="00744103">
          <w:rPr>
            <w:rFonts w:cs="Arial"/>
            <w:i/>
            <w:color w:val="auto"/>
            <w:sz w:val="18"/>
            <w:szCs w:val="18"/>
          </w:rPr>
          <w:t xml:space="preserve"> </w:t>
        </w:r>
        <w:r w:rsidRPr="00744103">
          <w:rPr>
            <w:rFonts w:cs="Arial"/>
            <w:color w:val="auto"/>
            <w:sz w:val="18"/>
            <w:szCs w:val="18"/>
          </w:rPr>
          <w:t>risk</w:t>
        </w:r>
        <w:r w:rsidRPr="00744103">
          <w:rPr>
            <w:rFonts w:cs="Arial"/>
            <w:i/>
            <w:color w:val="auto"/>
            <w:sz w:val="18"/>
            <w:szCs w:val="18"/>
          </w:rPr>
          <w:t xml:space="preserve"> </w:t>
        </w:r>
        <w:r w:rsidRPr="00744103">
          <w:rPr>
            <w:rFonts w:cs="Arial"/>
            <w:color w:val="auto"/>
            <w:sz w:val="18"/>
            <w:szCs w:val="18"/>
          </w:rPr>
          <w:t>of</w:t>
        </w:r>
        <w:r w:rsidRPr="00744103">
          <w:rPr>
            <w:rFonts w:cs="Arial"/>
            <w:i/>
            <w:color w:val="auto"/>
            <w:sz w:val="18"/>
            <w:szCs w:val="18"/>
          </w:rPr>
          <w:t xml:space="preserve"> </w:t>
        </w:r>
        <w:r w:rsidRPr="00744103">
          <w:rPr>
            <w:rFonts w:cs="Arial"/>
            <w:color w:val="auto"/>
            <w:sz w:val="18"/>
            <w:szCs w:val="18"/>
          </w:rPr>
          <w:t>heart</w:t>
        </w:r>
        <w:r w:rsidRPr="00744103">
          <w:rPr>
            <w:rFonts w:cs="Arial"/>
            <w:i/>
            <w:color w:val="auto"/>
            <w:sz w:val="18"/>
            <w:szCs w:val="18"/>
          </w:rPr>
          <w:t xml:space="preserve"> </w:t>
        </w:r>
        <w:r w:rsidRPr="00744103">
          <w:rPr>
            <w:rFonts w:cs="Arial"/>
            <w:color w:val="auto"/>
            <w:sz w:val="18"/>
            <w:szCs w:val="18"/>
          </w:rPr>
          <w:t>failure:</w:t>
        </w:r>
        <w:r w:rsidRPr="00744103">
          <w:rPr>
            <w:rFonts w:cs="Arial"/>
            <w:i/>
            <w:color w:val="auto"/>
            <w:sz w:val="18"/>
            <w:szCs w:val="18"/>
          </w:rPr>
          <w:t xml:space="preserve"> </w:t>
        </w:r>
        <w:r w:rsidRPr="00744103">
          <w:rPr>
            <w:rFonts w:cs="Arial"/>
            <w:color w:val="auto"/>
            <w:sz w:val="18"/>
            <w:szCs w:val="18"/>
          </w:rPr>
          <w:t>A</w:t>
        </w:r>
        <w:r w:rsidRPr="00744103">
          <w:rPr>
            <w:rFonts w:cs="Arial"/>
            <w:i/>
            <w:color w:val="auto"/>
            <w:sz w:val="18"/>
            <w:szCs w:val="18"/>
          </w:rPr>
          <w:t xml:space="preserve"> </w:t>
        </w:r>
        <w:r w:rsidRPr="00744103">
          <w:rPr>
            <w:rFonts w:cs="Arial"/>
            <w:color w:val="auto"/>
            <w:sz w:val="18"/>
            <w:szCs w:val="18"/>
          </w:rPr>
          <w:t>register-based</w:t>
        </w:r>
        <w:r w:rsidRPr="00744103">
          <w:rPr>
            <w:rFonts w:cs="Arial"/>
            <w:i/>
            <w:color w:val="auto"/>
            <w:sz w:val="18"/>
            <w:szCs w:val="18"/>
          </w:rPr>
          <w:t xml:space="preserve"> </w:t>
        </w:r>
        <w:r w:rsidRPr="00744103">
          <w:rPr>
            <w:rFonts w:cs="Arial"/>
            <w:color w:val="auto"/>
            <w:sz w:val="18"/>
            <w:szCs w:val="18"/>
          </w:rPr>
          <w:t>cohort</w:t>
        </w:r>
        <w:r w:rsidRPr="00744103">
          <w:rPr>
            <w:rFonts w:cs="Arial"/>
            <w:i/>
            <w:color w:val="auto"/>
            <w:sz w:val="18"/>
            <w:szCs w:val="18"/>
          </w:rPr>
          <w:t xml:space="preserve"> </w:t>
        </w:r>
        <w:r w:rsidRPr="00744103">
          <w:rPr>
            <w:rFonts w:cs="Arial"/>
            <w:color w:val="auto"/>
            <w:sz w:val="18"/>
            <w:szCs w:val="18"/>
          </w:rPr>
          <w:t>study</w:t>
        </w:r>
        <w:r w:rsidRPr="00744103">
          <w:rPr>
            <w:rFonts w:cs="Arial"/>
            <w:i/>
            <w:color w:val="auto"/>
            <w:sz w:val="18"/>
            <w:szCs w:val="18"/>
          </w:rPr>
          <w:t xml:space="preserve"> </w:t>
        </w:r>
        <w:r w:rsidRPr="00744103">
          <w:rPr>
            <w:rFonts w:cs="Arial"/>
            <w:color w:val="auto"/>
            <w:sz w:val="18"/>
            <w:szCs w:val="18"/>
          </w:rPr>
          <w:t>using</w:t>
        </w:r>
        <w:r w:rsidRPr="00744103">
          <w:rPr>
            <w:rFonts w:cs="Arial"/>
            <w:i/>
            <w:color w:val="auto"/>
            <w:sz w:val="18"/>
            <w:szCs w:val="18"/>
          </w:rPr>
          <w:t xml:space="preserve"> </w:t>
        </w:r>
        <w:r w:rsidRPr="00744103">
          <w:rPr>
            <w:rFonts w:cs="Arial"/>
            <w:color w:val="auto"/>
            <w:sz w:val="18"/>
            <w:szCs w:val="18"/>
          </w:rPr>
          <w:t>ECG</w:t>
        </w:r>
        <w:r w:rsidRPr="00744103">
          <w:rPr>
            <w:rFonts w:cs="Arial"/>
            <w:i/>
            <w:color w:val="auto"/>
            <w:sz w:val="18"/>
            <w:szCs w:val="18"/>
          </w:rPr>
          <w:t xml:space="preserve"> </w:t>
        </w:r>
        <w:r w:rsidRPr="00744103">
          <w:rPr>
            <w:rFonts w:cs="Arial"/>
            <w:color w:val="auto"/>
            <w:sz w:val="18"/>
            <w:szCs w:val="18"/>
          </w:rPr>
          <w:t>data</w:t>
        </w:r>
        <w:r w:rsidRPr="00744103">
          <w:rPr>
            <w:rFonts w:cs="Arial"/>
            <w:i/>
            <w:color w:val="auto"/>
            <w:sz w:val="18"/>
            <w:szCs w:val="18"/>
          </w:rPr>
          <w:t xml:space="preserve"> </w:t>
        </w:r>
        <w:r w:rsidRPr="00744103">
          <w:rPr>
            <w:rFonts w:cs="Arial"/>
            <w:color w:val="auto"/>
            <w:sz w:val="18"/>
            <w:szCs w:val="18"/>
          </w:rPr>
          <w:t>from</w:t>
        </w:r>
        <w:r w:rsidRPr="00744103">
          <w:rPr>
            <w:rFonts w:cs="Arial"/>
            <w:i/>
            <w:color w:val="auto"/>
            <w:sz w:val="18"/>
            <w:szCs w:val="18"/>
          </w:rPr>
          <w:t xml:space="preserve"> </w:t>
        </w:r>
        <w:r w:rsidRPr="00744103">
          <w:rPr>
            <w:rFonts w:cs="Arial"/>
            <w:color w:val="auto"/>
            <w:sz w:val="18"/>
            <w:szCs w:val="18"/>
          </w:rPr>
          <w:t>the</w:t>
        </w:r>
        <w:r w:rsidRPr="00744103">
          <w:rPr>
            <w:rFonts w:cs="Arial"/>
            <w:i/>
            <w:color w:val="auto"/>
            <w:sz w:val="18"/>
            <w:szCs w:val="18"/>
          </w:rPr>
          <w:t xml:space="preserve"> </w:t>
        </w:r>
        <w:r w:rsidRPr="00744103">
          <w:rPr>
            <w:rFonts w:cs="Arial"/>
            <w:color w:val="auto"/>
            <w:sz w:val="18"/>
            <w:szCs w:val="18"/>
          </w:rPr>
          <w:t>primary</w:t>
        </w:r>
        <w:r w:rsidRPr="00744103">
          <w:rPr>
            <w:rFonts w:cs="Arial"/>
            <w:i/>
            <w:color w:val="auto"/>
            <w:sz w:val="18"/>
            <w:szCs w:val="18"/>
          </w:rPr>
          <w:t xml:space="preserve"> </w:t>
        </w:r>
        <w:r w:rsidRPr="00744103">
          <w:rPr>
            <w:rFonts w:cs="Arial"/>
            <w:color w:val="auto"/>
            <w:sz w:val="18"/>
            <w:szCs w:val="18"/>
          </w:rPr>
          <w:t>care</w:t>
        </w:r>
        <w:r w:rsidRPr="00744103">
          <w:rPr>
            <w:rFonts w:cs="Arial"/>
            <w:i/>
            <w:color w:val="auto"/>
            <w:sz w:val="18"/>
            <w:szCs w:val="18"/>
          </w:rPr>
          <w:t xml:space="preserve"> </w:t>
        </w:r>
        <w:r w:rsidRPr="00744103">
          <w:rPr>
            <w:rFonts w:cs="Arial"/>
            <w:color w:val="auto"/>
            <w:sz w:val="18"/>
            <w:szCs w:val="18"/>
          </w:rPr>
          <w:t>setting.</w:t>
        </w:r>
        <w:r w:rsidRPr="00744103">
          <w:rPr>
            <w:rFonts w:cs="Arial"/>
            <w:i/>
            <w:color w:val="auto"/>
            <w:sz w:val="18"/>
            <w:szCs w:val="18"/>
          </w:rPr>
          <w:t xml:space="preserve"> </w:t>
        </w:r>
        <w:r w:rsidRPr="00744103">
          <w:rPr>
            <w:rFonts w:cs="Arial"/>
            <w:i/>
            <w:iCs/>
            <w:color w:val="auto"/>
            <w:sz w:val="18"/>
            <w:szCs w:val="18"/>
          </w:rPr>
          <w:t>Open Heart</w:t>
        </w:r>
        <w:r w:rsidRPr="00744103">
          <w:rPr>
            <w:rFonts w:cs="Arial"/>
            <w:i/>
            <w:color w:val="auto"/>
            <w:sz w:val="18"/>
            <w:szCs w:val="18"/>
          </w:rPr>
          <w:t xml:space="preserve"> </w:t>
        </w:r>
        <w:r w:rsidRPr="00744103">
          <w:rPr>
            <w:rFonts w:cs="Arial"/>
            <w:b/>
            <w:color w:val="auto"/>
            <w:sz w:val="18"/>
            <w:szCs w:val="18"/>
          </w:rPr>
          <w:t>2021</w:t>
        </w:r>
        <w:r w:rsidRPr="00744103">
          <w:rPr>
            <w:rFonts w:cs="Arial"/>
            <w:color w:val="auto"/>
            <w:sz w:val="18"/>
            <w:szCs w:val="18"/>
          </w:rPr>
          <w:t>,</w:t>
        </w:r>
        <w:r w:rsidRPr="00744103">
          <w:rPr>
            <w:rFonts w:cs="Arial"/>
            <w:i/>
            <w:color w:val="auto"/>
            <w:sz w:val="18"/>
            <w:szCs w:val="18"/>
          </w:rPr>
          <w:t xml:space="preserve"> 8</w:t>
        </w:r>
        <w:r w:rsidRPr="00744103">
          <w:rPr>
            <w:rFonts w:cs="Arial"/>
            <w:color w:val="auto"/>
            <w:sz w:val="18"/>
            <w:szCs w:val="18"/>
          </w:rPr>
          <w:t>,</w:t>
        </w:r>
        <w:r w:rsidRPr="00744103">
          <w:rPr>
            <w:rFonts w:cs="Arial"/>
            <w:i/>
            <w:color w:val="auto"/>
            <w:sz w:val="18"/>
            <w:szCs w:val="18"/>
          </w:rPr>
          <w:t xml:space="preserve"> </w:t>
        </w:r>
        <w:r w:rsidRPr="00744103">
          <w:rPr>
            <w:rFonts w:cs="Arial"/>
            <w:color w:val="auto"/>
            <w:sz w:val="18"/>
            <w:szCs w:val="18"/>
          </w:rPr>
          <w:t>e001425.</w:t>
        </w:r>
        <w:r w:rsidRPr="00744103">
          <w:rPr>
            <w:rFonts w:cs="Arial"/>
            <w:i/>
            <w:color w:val="auto"/>
            <w:sz w:val="18"/>
            <w:szCs w:val="18"/>
          </w:rPr>
          <w:t xml:space="preserve"> </w:t>
        </w:r>
        <w:r w:rsidRPr="00744103">
          <w:rPr>
            <w:rFonts w:cs="Arial"/>
            <w:color w:val="auto"/>
            <w:sz w:val="18"/>
            <w:szCs w:val="18"/>
          </w:rPr>
          <w:t>https://doi.org/10.1136/openhrt-2020-001425.</w:t>
        </w:r>
      </w:ins>
    </w:p>
    <w:p w14:paraId="5B247BC6" w14:textId="3EAE07E5" w:rsidR="007A0F2E" w:rsidRPr="00744103" w:rsidRDefault="007A0F2E" w:rsidP="007A0F2E">
      <w:pPr>
        <w:pStyle w:val="ListParagraph"/>
        <w:numPr>
          <w:ilvl w:val="0"/>
          <w:numId w:val="29"/>
        </w:numPr>
        <w:adjustRightInd w:val="0"/>
        <w:snapToGrid w:val="0"/>
        <w:spacing w:line="228" w:lineRule="auto"/>
        <w:ind w:left="425" w:hanging="425"/>
        <w:contextualSpacing w:val="0"/>
        <w:rPr>
          <w:ins w:id="475" w:author="Safdar Muhammad Farhan (DOKT)" w:date="2022-12-05T14:26:00Z"/>
          <w:rFonts w:cs="Arial"/>
          <w:color w:val="auto"/>
          <w:sz w:val="18"/>
          <w:szCs w:val="18"/>
        </w:rPr>
      </w:pPr>
      <w:ins w:id="476" w:author="Safdar Muhammad Farhan (DOKT)" w:date="2022-12-05T14:26:00Z">
        <w:del w:id="477" w:author="Safdar Muhammad Farhan (DOKT) [2]" w:date="2022-12-06T12:04:00Z">
          <w:r w:rsidDel="0038396E">
            <w:rPr>
              <w:rFonts w:cs="Arial"/>
              <w:color w:val="auto"/>
              <w:sz w:val="18"/>
              <w:szCs w:val="18"/>
            </w:rPr>
            <w:delText xml:space="preserve">[50] </w:delText>
          </w:r>
        </w:del>
        <w:r w:rsidRPr="00744103">
          <w:rPr>
            <w:rFonts w:cs="Arial"/>
            <w:color w:val="auto"/>
            <w:sz w:val="18"/>
            <w:szCs w:val="18"/>
          </w:rPr>
          <w:t>Liu,</w:t>
        </w:r>
        <w:r w:rsidRPr="00744103">
          <w:rPr>
            <w:rFonts w:cs="Arial"/>
            <w:i/>
            <w:color w:val="auto"/>
            <w:sz w:val="18"/>
            <w:szCs w:val="18"/>
          </w:rPr>
          <w:t xml:space="preserve"> </w:t>
        </w:r>
        <w:r w:rsidRPr="00744103">
          <w:rPr>
            <w:rFonts w:cs="Arial"/>
            <w:color w:val="auto"/>
            <w:sz w:val="18"/>
            <w:szCs w:val="18"/>
          </w:rPr>
          <w:t>Y.;</w:t>
        </w:r>
        <w:r w:rsidRPr="00744103">
          <w:rPr>
            <w:rFonts w:cs="Arial"/>
            <w:i/>
            <w:color w:val="auto"/>
            <w:sz w:val="18"/>
            <w:szCs w:val="18"/>
          </w:rPr>
          <w:t xml:space="preserve"> </w:t>
        </w:r>
        <w:r w:rsidRPr="00744103">
          <w:rPr>
            <w:rFonts w:cs="Arial"/>
            <w:color w:val="auto"/>
            <w:sz w:val="18"/>
            <w:szCs w:val="18"/>
          </w:rPr>
          <w:t>Ping,</w:t>
        </w:r>
        <w:r w:rsidRPr="00744103">
          <w:rPr>
            <w:rFonts w:cs="Arial"/>
            <w:i/>
            <w:color w:val="auto"/>
            <w:sz w:val="18"/>
            <w:szCs w:val="18"/>
          </w:rPr>
          <w:t xml:space="preserve"> </w:t>
        </w:r>
        <w:r w:rsidRPr="00744103">
          <w:rPr>
            <w:rFonts w:cs="Arial"/>
            <w:color w:val="auto"/>
            <w:sz w:val="18"/>
            <w:szCs w:val="18"/>
          </w:rPr>
          <w:t>J.;</w:t>
        </w:r>
        <w:r w:rsidRPr="00744103">
          <w:rPr>
            <w:rFonts w:cs="Arial"/>
            <w:i/>
            <w:color w:val="auto"/>
            <w:sz w:val="18"/>
            <w:szCs w:val="18"/>
          </w:rPr>
          <w:t xml:space="preserve"> </w:t>
        </w:r>
        <w:r w:rsidRPr="00744103">
          <w:rPr>
            <w:rFonts w:cs="Arial"/>
            <w:color w:val="auto"/>
            <w:sz w:val="18"/>
            <w:szCs w:val="18"/>
          </w:rPr>
          <w:t>Qiu,</w:t>
        </w:r>
        <w:r w:rsidRPr="00744103">
          <w:rPr>
            <w:rFonts w:cs="Arial"/>
            <w:i/>
            <w:color w:val="auto"/>
            <w:sz w:val="18"/>
            <w:szCs w:val="18"/>
          </w:rPr>
          <w:t xml:space="preserve"> </w:t>
        </w:r>
        <w:r w:rsidRPr="00744103">
          <w:rPr>
            <w:rFonts w:cs="Arial"/>
            <w:color w:val="auto"/>
            <w:sz w:val="18"/>
            <w:szCs w:val="18"/>
          </w:rPr>
          <w:t>L.;</w:t>
        </w:r>
        <w:r w:rsidRPr="00744103">
          <w:rPr>
            <w:rFonts w:cs="Arial"/>
            <w:i/>
            <w:color w:val="auto"/>
            <w:sz w:val="18"/>
            <w:szCs w:val="18"/>
          </w:rPr>
          <w:t xml:space="preserve"> </w:t>
        </w:r>
        <w:r w:rsidRPr="00744103">
          <w:rPr>
            <w:rFonts w:cs="Arial"/>
            <w:color w:val="auto"/>
            <w:sz w:val="18"/>
            <w:szCs w:val="18"/>
          </w:rPr>
          <w:t>Sun,</w:t>
        </w:r>
        <w:r w:rsidRPr="00744103">
          <w:rPr>
            <w:rFonts w:cs="Arial"/>
            <w:i/>
            <w:color w:val="auto"/>
            <w:sz w:val="18"/>
            <w:szCs w:val="18"/>
          </w:rPr>
          <w:t xml:space="preserve"> </w:t>
        </w:r>
        <w:r w:rsidRPr="00744103">
          <w:rPr>
            <w:rFonts w:cs="Arial"/>
            <w:color w:val="auto"/>
            <w:sz w:val="18"/>
            <w:szCs w:val="18"/>
          </w:rPr>
          <w:t>C.;</w:t>
        </w:r>
        <w:r w:rsidRPr="00744103">
          <w:rPr>
            <w:rFonts w:cs="Arial"/>
            <w:i/>
            <w:color w:val="auto"/>
            <w:sz w:val="18"/>
            <w:szCs w:val="18"/>
          </w:rPr>
          <w:t xml:space="preserve"> </w:t>
        </w:r>
        <w:r w:rsidRPr="00744103">
          <w:rPr>
            <w:rFonts w:cs="Arial"/>
            <w:color w:val="auto"/>
            <w:sz w:val="18"/>
            <w:szCs w:val="18"/>
          </w:rPr>
          <w:t>Chen,</w:t>
        </w:r>
        <w:r w:rsidRPr="00744103">
          <w:rPr>
            <w:rFonts w:cs="Arial"/>
            <w:i/>
            <w:color w:val="auto"/>
            <w:sz w:val="18"/>
            <w:szCs w:val="18"/>
          </w:rPr>
          <w:t xml:space="preserve"> </w:t>
        </w:r>
        <w:r w:rsidRPr="00744103">
          <w:rPr>
            <w:rFonts w:cs="Arial"/>
            <w:color w:val="auto"/>
            <w:sz w:val="18"/>
            <w:szCs w:val="18"/>
          </w:rPr>
          <w:t>M.</w:t>
        </w:r>
        <w:r w:rsidRPr="00744103">
          <w:rPr>
            <w:rFonts w:cs="Arial"/>
            <w:i/>
            <w:color w:val="auto"/>
            <w:sz w:val="18"/>
            <w:szCs w:val="18"/>
          </w:rPr>
          <w:t xml:space="preserve"> </w:t>
        </w:r>
        <w:r w:rsidRPr="00744103">
          <w:rPr>
            <w:rFonts w:cs="Arial"/>
            <w:color w:val="auto"/>
            <w:sz w:val="18"/>
            <w:szCs w:val="18"/>
          </w:rPr>
          <w:t>Comparative</w:t>
        </w:r>
        <w:r w:rsidRPr="00744103">
          <w:rPr>
            <w:rFonts w:cs="Arial"/>
            <w:i/>
            <w:color w:val="auto"/>
            <w:sz w:val="18"/>
            <w:szCs w:val="18"/>
          </w:rPr>
          <w:t xml:space="preserve"> </w:t>
        </w:r>
        <w:r w:rsidRPr="00744103">
          <w:rPr>
            <w:rFonts w:cs="Arial"/>
            <w:color w:val="auto"/>
            <w:sz w:val="18"/>
            <w:szCs w:val="18"/>
          </w:rPr>
          <w:t>analysis</w:t>
        </w:r>
        <w:r w:rsidRPr="00744103">
          <w:rPr>
            <w:rFonts w:cs="Arial"/>
            <w:i/>
            <w:color w:val="auto"/>
            <w:sz w:val="18"/>
            <w:szCs w:val="18"/>
          </w:rPr>
          <w:t xml:space="preserve"> </w:t>
        </w:r>
        <w:r w:rsidRPr="00744103">
          <w:rPr>
            <w:rFonts w:cs="Arial"/>
            <w:color w:val="auto"/>
            <w:sz w:val="18"/>
            <w:szCs w:val="18"/>
          </w:rPr>
          <w:t>of</w:t>
        </w:r>
        <w:r w:rsidRPr="00744103">
          <w:rPr>
            <w:rFonts w:cs="Arial"/>
            <w:i/>
            <w:color w:val="auto"/>
            <w:sz w:val="18"/>
            <w:szCs w:val="18"/>
          </w:rPr>
          <w:t xml:space="preserve"> </w:t>
        </w:r>
        <w:r w:rsidRPr="00744103">
          <w:rPr>
            <w:rFonts w:cs="Arial"/>
            <w:color w:val="auto"/>
            <w:sz w:val="18"/>
            <w:szCs w:val="18"/>
          </w:rPr>
          <w:t>ischemic</w:t>
        </w:r>
        <w:r w:rsidRPr="00744103">
          <w:rPr>
            <w:rFonts w:cs="Arial"/>
            <w:i/>
            <w:color w:val="auto"/>
            <w:sz w:val="18"/>
            <w:szCs w:val="18"/>
          </w:rPr>
          <w:t xml:space="preserve"> </w:t>
        </w:r>
        <w:r w:rsidRPr="00744103">
          <w:rPr>
            <w:rFonts w:cs="Arial"/>
            <w:color w:val="auto"/>
            <w:sz w:val="18"/>
            <w:szCs w:val="18"/>
          </w:rPr>
          <w:t>changes</w:t>
        </w:r>
        <w:r w:rsidRPr="00744103">
          <w:rPr>
            <w:rFonts w:cs="Arial"/>
            <w:i/>
            <w:color w:val="auto"/>
            <w:sz w:val="18"/>
            <w:szCs w:val="18"/>
          </w:rPr>
          <w:t xml:space="preserve"> </w:t>
        </w:r>
        <w:r w:rsidRPr="00744103">
          <w:rPr>
            <w:rFonts w:cs="Arial"/>
            <w:color w:val="auto"/>
            <w:sz w:val="18"/>
            <w:szCs w:val="18"/>
          </w:rPr>
          <w:t>in</w:t>
        </w:r>
        <w:r w:rsidRPr="00744103">
          <w:rPr>
            <w:rFonts w:cs="Arial"/>
            <w:i/>
            <w:color w:val="auto"/>
            <w:sz w:val="18"/>
            <w:szCs w:val="18"/>
          </w:rPr>
          <w:t xml:space="preserve"> </w:t>
        </w:r>
        <w:r w:rsidRPr="00744103">
          <w:rPr>
            <w:rFonts w:cs="Arial"/>
            <w:color w:val="auto"/>
            <w:sz w:val="18"/>
            <w:szCs w:val="18"/>
          </w:rPr>
          <w:t>electrocardiogram</w:t>
        </w:r>
        <w:r w:rsidRPr="00744103">
          <w:rPr>
            <w:rFonts w:cs="Arial"/>
            <w:i/>
            <w:color w:val="auto"/>
            <w:sz w:val="18"/>
            <w:szCs w:val="18"/>
          </w:rPr>
          <w:t xml:space="preserve"> </w:t>
        </w:r>
        <w:r w:rsidRPr="00744103">
          <w:rPr>
            <w:rFonts w:cs="Arial"/>
            <w:color w:val="auto"/>
            <w:sz w:val="18"/>
            <w:szCs w:val="18"/>
          </w:rPr>
          <w:t>and</w:t>
        </w:r>
        <w:r w:rsidRPr="00744103">
          <w:rPr>
            <w:rFonts w:cs="Arial"/>
            <w:i/>
            <w:color w:val="auto"/>
            <w:sz w:val="18"/>
            <w:szCs w:val="18"/>
          </w:rPr>
          <w:t xml:space="preserve"> </w:t>
        </w:r>
        <w:r w:rsidRPr="00744103">
          <w:rPr>
            <w:rFonts w:cs="Arial"/>
            <w:color w:val="auto"/>
            <w:sz w:val="18"/>
            <w:szCs w:val="18"/>
          </w:rPr>
          <w:t>coronary</w:t>
        </w:r>
        <w:r w:rsidRPr="00744103">
          <w:rPr>
            <w:rFonts w:cs="Arial"/>
            <w:i/>
            <w:color w:val="auto"/>
            <w:sz w:val="18"/>
            <w:szCs w:val="18"/>
          </w:rPr>
          <w:t xml:space="preserve"> </w:t>
        </w:r>
        <w:r w:rsidRPr="00744103">
          <w:rPr>
            <w:rFonts w:cs="Arial"/>
            <w:color w:val="auto"/>
            <w:sz w:val="18"/>
            <w:szCs w:val="18"/>
          </w:rPr>
          <w:t>angiography</w:t>
        </w:r>
        <w:r w:rsidRPr="00744103">
          <w:rPr>
            <w:rFonts w:cs="Arial"/>
            <w:i/>
            <w:color w:val="auto"/>
            <w:sz w:val="18"/>
            <w:szCs w:val="18"/>
          </w:rPr>
          <w:t xml:space="preserve"> </w:t>
        </w:r>
        <w:r w:rsidRPr="00744103">
          <w:rPr>
            <w:rFonts w:cs="Arial"/>
            <w:color w:val="auto"/>
            <w:sz w:val="18"/>
            <w:szCs w:val="18"/>
          </w:rPr>
          <w:t>results:</w:t>
        </w:r>
        <w:r w:rsidRPr="00744103">
          <w:rPr>
            <w:rFonts w:cs="Arial"/>
            <w:i/>
            <w:color w:val="auto"/>
            <w:sz w:val="18"/>
            <w:szCs w:val="18"/>
          </w:rPr>
          <w:t xml:space="preserve"> </w:t>
        </w:r>
        <w:r w:rsidRPr="00744103">
          <w:rPr>
            <w:rFonts w:cs="Arial"/>
            <w:color w:val="auto"/>
            <w:sz w:val="18"/>
            <w:szCs w:val="18"/>
          </w:rPr>
          <w:t>A</w:t>
        </w:r>
        <w:r w:rsidRPr="00744103">
          <w:rPr>
            <w:rFonts w:cs="Arial"/>
            <w:i/>
            <w:color w:val="auto"/>
            <w:sz w:val="18"/>
            <w:szCs w:val="18"/>
          </w:rPr>
          <w:t xml:space="preserve"> </w:t>
        </w:r>
        <w:r w:rsidRPr="00744103">
          <w:rPr>
            <w:rFonts w:cs="Arial"/>
            <w:color w:val="auto"/>
            <w:sz w:val="18"/>
            <w:szCs w:val="18"/>
          </w:rPr>
          <w:t>retrospective</w:t>
        </w:r>
        <w:r w:rsidRPr="00744103">
          <w:rPr>
            <w:rFonts w:cs="Arial"/>
            <w:i/>
            <w:color w:val="auto"/>
            <w:sz w:val="18"/>
            <w:szCs w:val="18"/>
          </w:rPr>
          <w:t xml:space="preserve"> </w:t>
        </w:r>
        <w:r w:rsidRPr="00744103">
          <w:rPr>
            <w:rFonts w:cs="Arial"/>
            <w:color w:val="auto"/>
            <w:sz w:val="18"/>
            <w:szCs w:val="18"/>
          </w:rPr>
          <w:t>study.</w:t>
        </w:r>
        <w:r w:rsidRPr="00744103">
          <w:rPr>
            <w:rFonts w:cs="Arial"/>
            <w:i/>
            <w:color w:val="auto"/>
            <w:sz w:val="18"/>
            <w:szCs w:val="18"/>
          </w:rPr>
          <w:t xml:space="preserve"> </w:t>
        </w:r>
        <w:r w:rsidRPr="00744103">
          <w:rPr>
            <w:rFonts w:cs="Arial"/>
            <w:i/>
            <w:iCs/>
            <w:color w:val="auto"/>
            <w:sz w:val="18"/>
            <w:szCs w:val="18"/>
          </w:rPr>
          <w:t>Medicine</w:t>
        </w:r>
        <w:r w:rsidRPr="00744103">
          <w:rPr>
            <w:rFonts w:cs="Arial"/>
            <w:i/>
            <w:color w:val="auto"/>
            <w:sz w:val="18"/>
            <w:szCs w:val="18"/>
          </w:rPr>
          <w:t xml:space="preserve"> </w:t>
        </w:r>
        <w:r w:rsidRPr="00744103">
          <w:rPr>
            <w:rFonts w:cs="Arial"/>
            <w:b/>
            <w:color w:val="auto"/>
            <w:sz w:val="18"/>
            <w:szCs w:val="18"/>
          </w:rPr>
          <w:t>2021</w:t>
        </w:r>
        <w:r w:rsidRPr="00744103">
          <w:rPr>
            <w:rFonts w:cs="Arial"/>
            <w:color w:val="auto"/>
            <w:sz w:val="18"/>
            <w:szCs w:val="18"/>
          </w:rPr>
          <w:t>,</w:t>
        </w:r>
        <w:r w:rsidRPr="00744103">
          <w:rPr>
            <w:rFonts w:cs="Arial"/>
            <w:i/>
            <w:color w:val="auto"/>
            <w:sz w:val="18"/>
            <w:szCs w:val="18"/>
          </w:rPr>
          <w:t xml:space="preserve"> 100</w:t>
        </w:r>
        <w:r w:rsidRPr="00744103">
          <w:rPr>
            <w:rFonts w:cs="Arial"/>
            <w:color w:val="auto"/>
            <w:sz w:val="18"/>
            <w:szCs w:val="18"/>
          </w:rPr>
          <w:t>,</w:t>
        </w:r>
        <w:r w:rsidRPr="00744103">
          <w:rPr>
            <w:rFonts w:cs="Arial"/>
            <w:i/>
            <w:color w:val="auto"/>
            <w:sz w:val="18"/>
            <w:szCs w:val="18"/>
          </w:rPr>
          <w:t xml:space="preserve"> </w:t>
        </w:r>
        <w:r w:rsidRPr="00744103">
          <w:rPr>
            <w:rFonts w:cs="Arial"/>
            <w:color w:val="auto"/>
            <w:sz w:val="18"/>
            <w:szCs w:val="18"/>
          </w:rPr>
          <w:t>e26007.</w:t>
        </w:r>
        <w:r w:rsidRPr="00744103">
          <w:rPr>
            <w:rFonts w:cs="Arial"/>
            <w:i/>
            <w:color w:val="auto"/>
            <w:sz w:val="18"/>
            <w:szCs w:val="18"/>
          </w:rPr>
          <w:t xml:space="preserve"> </w:t>
        </w:r>
        <w:r w:rsidRPr="00744103">
          <w:rPr>
            <w:rFonts w:cs="Arial"/>
            <w:color w:val="auto"/>
            <w:sz w:val="18"/>
            <w:szCs w:val="18"/>
          </w:rPr>
          <w:t>https://doi.org/10.1097/MD.0000000000026007.</w:t>
        </w:r>
      </w:ins>
    </w:p>
    <w:p w14:paraId="21AD4122" w14:textId="534FFD1E" w:rsidR="007A0F2E" w:rsidRPr="00744103" w:rsidRDefault="007A0F2E" w:rsidP="007A0F2E">
      <w:pPr>
        <w:pStyle w:val="ListParagraph"/>
        <w:numPr>
          <w:ilvl w:val="0"/>
          <w:numId w:val="29"/>
        </w:numPr>
        <w:adjustRightInd w:val="0"/>
        <w:snapToGrid w:val="0"/>
        <w:spacing w:line="228" w:lineRule="auto"/>
        <w:ind w:left="425" w:hanging="425"/>
        <w:contextualSpacing w:val="0"/>
        <w:rPr>
          <w:ins w:id="478" w:author="Safdar Muhammad Farhan (DOKT)" w:date="2022-12-05T14:26:00Z"/>
          <w:rFonts w:cs="Arial"/>
          <w:color w:val="auto"/>
          <w:sz w:val="18"/>
          <w:szCs w:val="18"/>
        </w:rPr>
      </w:pPr>
      <w:ins w:id="479" w:author="Safdar Muhammad Farhan (DOKT)" w:date="2022-12-05T14:26:00Z">
        <w:del w:id="480" w:author="Safdar Muhammad Farhan (DOKT) [2]" w:date="2022-12-06T12:04:00Z">
          <w:r w:rsidDel="0038396E">
            <w:rPr>
              <w:rFonts w:cs="Arial"/>
              <w:color w:val="auto"/>
              <w:sz w:val="18"/>
              <w:szCs w:val="18"/>
            </w:rPr>
            <w:delText xml:space="preserve">[51] </w:delText>
          </w:r>
        </w:del>
        <w:r w:rsidRPr="00744103">
          <w:rPr>
            <w:rFonts w:cs="Arial"/>
            <w:color w:val="auto"/>
            <w:sz w:val="18"/>
            <w:szCs w:val="18"/>
          </w:rPr>
          <w:t>Udawat,</w:t>
        </w:r>
        <w:r w:rsidRPr="00744103">
          <w:rPr>
            <w:rFonts w:cs="Arial"/>
            <w:i/>
            <w:color w:val="auto"/>
            <w:sz w:val="18"/>
            <w:szCs w:val="18"/>
          </w:rPr>
          <w:t xml:space="preserve"> </w:t>
        </w:r>
        <w:r w:rsidRPr="00744103">
          <w:rPr>
            <w:rFonts w:cs="Arial"/>
            <w:color w:val="auto"/>
            <w:sz w:val="18"/>
            <w:szCs w:val="18"/>
          </w:rPr>
          <w:t>A.S.;</w:t>
        </w:r>
        <w:r w:rsidRPr="00744103">
          <w:rPr>
            <w:rFonts w:cs="Arial"/>
            <w:i/>
            <w:color w:val="auto"/>
            <w:sz w:val="18"/>
            <w:szCs w:val="18"/>
          </w:rPr>
          <w:t xml:space="preserve"> </w:t>
        </w:r>
        <w:r w:rsidRPr="00744103">
          <w:rPr>
            <w:rFonts w:cs="Arial"/>
            <w:color w:val="auto"/>
            <w:sz w:val="18"/>
            <w:szCs w:val="18"/>
          </w:rPr>
          <w:t>Singh,</w:t>
        </w:r>
        <w:r w:rsidRPr="00744103">
          <w:rPr>
            <w:rFonts w:cs="Arial"/>
            <w:i/>
            <w:color w:val="auto"/>
            <w:sz w:val="18"/>
            <w:szCs w:val="18"/>
          </w:rPr>
          <w:t xml:space="preserve"> </w:t>
        </w:r>
        <w:r w:rsidRPr="00744103">
          <w:rPr>
            <w:rFonts w:cs="Arial"/>
            <w:color w:val="auto"/>
            <w:sz w:val="18"/>
            <w:szCs w:val="18"/>
          </w:rPr>
          <w:t>P.</w:t>
        </w:r>
        <w:r w:rsidRPr="00744103">
          <w:rPr>
            <w:rFonts w:cs="Arial"/>
            <w:i/>
            <w:color w:val="auto"/>
            <w:sz w:val="18"/>
            <w:szCs w:val="18"/>
          </w:rPr>
          <w:t xml:space="preserve"> </w:t>
        </w:r>
        <w:r w:rsidRPr="00744103">
          <w:rPr>
            <w:rFonts w:cs="Arial"/>
            <w:color w:val="auto"/>
            <w:sz w:val="18"/>
            <w:szCs w:val="18"/>
          </w:rPr>
          <w:t>An</w:t>
        </w:r>
        <w:r w:rsidRPr="00744103">
          <w:rPr>
            <w:rFonts w:cs="Arial"/>
            <w:i/>
            <w:color w:val="auto"/>
            <w:sz w:val="18"/>
            <w:szCs w:val="18"/>
          </w:rPr>
          <w:t xml:space="preserve"> </w:t>
        </w:r>
        <w:r w:rsidRPr="00744103">
          <w:rPr>
            <w:rFonts w:cs="Arial"/>
            <w:color w:val="auto"/>
            <w:sz w:val="18"/>
            <w:szCs w:val="18"/>
          </w:rPr>
          <w:t>automated</w:t>
        </w:r>
        <w:r w:rsidRPr="00744103">
          <w:rPr>
            <w:rFonts w:cs="Arial"/>
            <w:i/>
            <w:color w:val="auto"/>
            <w:sz w:val="18"/>
            <w:szCs w:val="18"/>
          </w:rPr>
          <w:t xml:space="preserve"> </w:t>
        </w:r>
        <w:r w:rsidRPr="00744103">
          <w:rPr>
            <w:rFonts w:cs="Arial"/>
            <w:color w:val="auto"/>
            <w:sz w:val="18"/>
            <w:szCs w:val="18"/>
          </w:rPr>
          <w:t>detection</w:t>
        </w:r>
        <w:r w:rsidRPr="00744103">
          <w:rPr>
            <w:rFonts w:cs="Arial"/>
            <w:i/>
            <w:color w:val="auto"/>
            <w:sz w:val="18"/>
            <w:szCs w:val="18"/>
          </w:rPr>
          <w:t xml:space="preserve"> </w:t>
        </w:r>
        <w:r w:rsidRPr="00744103">
          <w:rPr>
            <w:rFonts w:cs="Arial"/>
            <w:color w:val="auto"/>
            <w:sz w:val="18"/>
            <w:szCs w:val="18"/>
          </w:rPr>
          <w:t>of</w:t>
        </w:r>
        <w:r w:rsidRPr="00744103">
          <w:rPr>
            <w:rFonts w:cs="Arial"/>
            <w:i/>
            <w:color w:val="auto"/>
            <w:sz w:val="18"/>
            <w:szCs w:val="18"/>
          </w:rPr>
          <w:t xml:space="preserve"> </w:t>
        </w:r>
        <w:r w:rsidRPr="00744103">
          <w:rPr>
            <w:rFonts w:cs="Arial"/>
            <w:color w:val="auto"/>
            <w:sz w:val="18"/>
            <w:szCs w:val="18"/>
          </w:rPr>
          <w:t>atrial</w:t>
        </w:r>
        <w:r w:rsidRPr="00744103">
          <w:rPr>
            <w:rFonts w:cs="Arial"/>
            <w:i/>
            <w:color w:val="auto"/>
            <w:sz w:val="18"/>
            <w:szCs w:val="18"/>
          </w:rPr>
          <w:t xml:space="preserve"> </w:t>
        </w:r>
        <w:r w:rsidRPr="00744103">
          <w:rPr>
            <w:rFonts w:cs="Arial"/>
            <w:color w:val="auto"/>
            <w:sz w:val="18"/>
            <w:szCs w:val="18"/>
          </w:rPr>
          <w:t>fibrillation</w:t>
        </w:r>
        <w:r w:rsidRPr="00744103">
          <w:rPr>
            <w:rFonts w:cs="Arial"/>
            <w:i/>
            <w:color w:val="auto"/>
            <w:sz w:val="18"/>
            <w:szCs w:val="18"/>
          </w:rPr>
          <w:t xml:space="preserve"> </w:t>
        </w:r>
        <w:r w:rsidRPr="00744103">
          <w:rPr>
            <w:rFonts w:cs="Arial"/>
            <w:color w:val="auto"/>
            <w:sz w:val="18"/>
            <w:szCs w:val="18"/>
          </w:rPr>
          <w:t>from</w:t>
        </w:r>
        <w:r w:rsidRPr="00744103">
          <w:rPr>
            <w:rFonts w:cs="Arial"/>
            <w:i/>
            <w:color w:val="auto"/>
            <w:sz w:val="18"/>
            <w:szCs w:val="18"/>
          </w:rPr>
          <w:t xml:space="preserve"> </w:t>
        </w:r>
        <w:r w:rsidRPr="00744103">
          <w:rPr>
            <w:rFonts w:cs="Arial"/>
            <w:color w:val="auto"/>
            <w:sz w:val="18"/>
            <w:szCs w:val="18"/>
          </w:rPr>
          <w:t>single</w:t>
        </w:r>
        <w:r w:rsidRPr="00744103">
          <w:rPr>
            <w:rFonts w:cs="Arial"/>
            <w:color w:val="auto"/>
            <w:sz w:val="18"/>
            <w:szCs w:val="18"/>
          </w:rPr>
          <w:noBreakHyphen/>
          <w:t>lead</w:t>
        </w:r>
        <w:r w:rsidRPr="00744103">
          <w:rPr>
            <w:rFonts w:cs="Arial"/>
            <w:i/>
            <w:color w:val="auto"/>
            <w:sz w:val="18"/>
            <w:szCs w:val="18"/>
          </w:rPr>
          <w:t xml:space="preserve"> </w:t>
        </w:r>
        <w:r w:rsidRPr="00744103">
          <w:rPr>
            <w:rFonts w:cs="Arial"/>
            <w:color w:val="auto"/>
            <w:sz w:val="18"/>
            <w:szCs w:val="18"/>
          </w:rPr>
          <w:t>ECG</w:t>
        </w:r>
        <w:r w:rsidRPr="00744103">
          <w:rPr>
            <w:rFonts w:cs="Arial"/>
            <w:i/>
            <w:color w:val="auto"/>
            <w:sz w:val="18"/>
            <w:szCs w:val="18"/>
          </w:rPr>
          <w:t xml:space="preserve"> </w:t>
        </w:r>
        <w:r w:rsidRPr="00744103">
          <w:rPr>
            <w:rFonts w:cs="Arial"/>
            <w:color w:val="auto"/>
            <w:sz w:val="18"/>
            <w:szCs w:val="18"/>
          </w:rPr>
          <w:t>using</w:t>
        </w:r>
        <w:r w:rsidRPr="00744103">
          <w:rPr>
            <w:rFonts w:cs="Arial"/>
            <w:i/>
            <w:color w:val="auto"/>
            <w:sz w:val="18"/>
            <w:szCs w:val="18"/>
          </w:rPr>
          <w:t xml:space="preserve"> </w:t>
        </w:r>
        <w:r w:rsidRPr="00744103">
          <w:rPr>
            <w:rFonts w:cs="Arial"/>
            <w:color w:val="auto"/>
            <w:sz w:val="18"/>
            <w:szCs w:val="18"/>
          </w:rPr>
          <w:t>HRV</w:t>
        </w:r>
        <w:r w:rsidRPr="00744103">
          <w:rPr>
            <w:rFonts w:cs="Arial"/>
            <w:i/>
            <w:color w:val="auto"/>
            <w:sz w:val="18"/>
            <w:szCs w:val="18"/>
          </w:rPr>
          <w:t xml:space="preserve"> </w:t>
        </w:r>
        <w:r w:rsidRPr="00744103">
          <w:rPr>
            <w:rFonts w:cs="Arial"/>
            <w:color w:val="auto"/>
            <w:sz w:val="18"/>
            <w:szCs w:val="18"/>
          </w:rPr>
          <w:t>features</w:t>
        </w:r>
        <w:r w:rsidRPr="00744103">
          <w:rPr>
            <w:rFonts w:cs="Arial"/>
            <w:i/>
            <w:color w:val="auto"/>
            <w:sz w:val="18"/>
            <w:szCs w:val="18"/>
          </w:rPr>
          <w:t xml:space="preserve"> </w:t>
        </w:r>
        <w:r w:rsidRPr="00744103">
          <w:rPr>
            <w:rFonts w:cs="Arial"/>
            <w:color w:val="auto"/>
            <w:sz w:val="18"/>
            <w:szCs w:val="18"/>
          </w:rPr>
          <w:t>and</w:t>
        </w:r>
        <w:r w:rsidRPr="00744103">
          <w:rPr>
            <w:rFonts w:cs="Arial"/>
            <w:i/>
            <w:color w:val="auto"/>
            <w:sz w:val="18"/>
            <w:szCs w:val="18"/>
          </w:rPr>
          <w:t xml:space="preserve"> </w:t>
        </w:r>
        <w:r w:rsidRPr="00744103">
          <w:rPr>
            <w:rFonts w:cs="Arial"/>
            <w:color w:val="auto"/>
            <w:sz w:val="18"/>
            <w:szCs w:val="18"/>
          </w:rPr>
          <w:t>machine</w:t>
        </w:r>
        <w:r w:rsidRPr="00744103">
          <w:rPr>
            <w:rFonts w:cs="Arial"/>
            <w:i/>
            <w:color w:val="auto"/>
            <w:sz w:val="18"/>
            <w:szCs w:val="18"/>
          </w:rPr>
          <w:t xml:space="preserve"> </w:t>
        </w:r>
        <w:r w:rsidRPr="00744103">
          <w:rPr>
            <w:rFonts w:cs="Arial"/>
            <w:color w:val="auto"/>
            <w:sz w:val="18"/>
            <w:szCs w:val="18"/>
          </w:rPr>
          <w:t>learning.</w:t>
        </w:r>
        <w:r w:rsidRPr="00744103">
          <w:rPr>
            <w:rFonts w:cs="Arial"/>
            <w:i/>
            <w:color w:val="auto"/>
            <w:sz w:val="18"/>
            <w:szCs w:val="18"/>
          </w:rPr>
          <w:t xml:space="preserve"> </w:t>
        </w:r>
        <w:r w:rsidRPr="00744103">
          <w:rPr>
            <w:rFonts w:cs="Arial"/>
            <w:i/>
            <w:iCs/>
            <w:color w:val="auto"/>
            <w:sz w:val="18"/>
            <w:szCs w:val="18"/>
          </w:rPr>
          <w:t xml:space="preserve">J. Electrocardiol. </w:t>
        </w:r>
        <w:commentRangeStart w:id="481"/>
        <w:commentRangeStart w:id="482"/>
        <w:r w:rsidRPr="007862FC">
          <w:rPr>
            <w:rFonts w:cs="Arial"/>
            <w:b/>
            <w:bCs/>
            <w:color w:val="auto"/>
            <w:sz w:val="18"/>
            <w:szCs w:val="18"/>
            <w:highlight w:val="yellow"/>
          </w:rPr>
          <w:t>2022</w:t>
        </w:r>
        <w:commentRangeEnd w:id="481"/>
        <w:r>
          <w:rPr>
            <w:rStyle w:val="CommentReference"/>
          </w:rPr>
          <w:commentReference w:id="481"/>
        </w:r>
        <w:commentRangeEnd w:id="482"/>
        <w:r>
          <w:rPr>
            <w:rStyle w:val="CommentReference"/>
          </w:rPr>
          <w:commentReference w:id="482"/>
        </w:r>
        <w:r>
          <w:rPr>
            <w:rFonts w:cs="Arial"/>
            <w:color w:val="auto"/>
            <w:sz w:val="18"/>
            <w:szCs w:val="18"/>
          </w:rPr>
          <w:t>, Vol. 71, Pg 70-81.</w:t>
        </w:r>
        <w:r w:rsidRPr="00744103">
          <w:rPr>
            <w:i/>
            <w:color w:val="auto"/>
            <w:sz w:val="18"/>
          </w:rPr>
          <w:t xml:space="preserve"> </w:t>
        </w:r>
        <w:r w:rsidRPr="00744103">
          <w:rPr>
            <w:rFonts w:cs="Arial"/>
            <w:color w:val="auto"/>
            <w:sz w:val="18"/>
            <w:szCs w:val="18"/>
          </w:rPr>
          <w:t>https://doi.org/10.1016/j.jelectrocard.2022.07.069.</w:t>
        </w:r>
      </w:ins>
    </w:p>
    <w:p w14:paraId="0EA885E7" w14:textId="506D3212" w:rsidR="007A0F2E" w:rsidRPr="006A25B7" w:rsidRDefault="007A0F2E" w:rsidP="007A0F2E">
      <w:pPr>
        <w:pStyle w:val="ListParagraph"/>
        <w:numPr>
          <w:ilvl w:val="0"/>
          <w:numId w:val="29"/>
        </w:numPr>
        <w:adjustRightInd w:val="0"/>
        <w:snapToGrid w:val="0"/>
        <w:spacing w:line="228" w:lineRule="auto"/>
        <w:ind w:left="425" w:hanging="425"/>
        <w:contextualSpacing w:val="0"/>
        <w:rPr>
          <w:ins w:id="483" w:author="Safdar Muhammad Farhan (DOKT)" w:date="2022-12-05T14:26:00Z"/>
          <w:rFonts w:cs="Arial"/>
          <w:color w:val="auto"/>
          <w:sz w:val="18"/>
          <w:szCs w:val="18"/>
        </w:rPr>
      </w:pPr>
      <w:ins w:id="484" w:author="Safdar Muhammad Farhan (DOKT)" w:date="2022-12-05T14:26:00Z">
        <w:del w:id="485" w:author="Safdar Muhammad Farhan (DOKT) [2]" w:date="2022-12-06T12:04:00Z">
          <w:r w:rsidDel="0038396E">
            <w:rPr>
              <w:rFonts w:cs="Arial"/>
              <w:color w:val="auto"/>
              <w:sz w:val="18"/>
              <w:szCs w:val="18"/>
            </w:rPr>
            <w:delText xml:space="preserve">[52] </w:delText>
          </w:r>
        </w:del>
        <w:r w:rsidRPr="00744103">
          <w:rPr>
            <w:rFonts w:cs="Arial"/>
            <w:color w:val="auto"/>
            <w:sz w:val="18"/>
            <w:szCs w:val="18"/>
          </w:rPr>
          <w:t>Bacharova,</w:t>
        </w:r>
        <w:r w:rsidRPr="00744103">
          <w:rPr>
            <w:rFonts w:cs="Arial"/>
            <w:i/>
            <w:color w:val="auto"/>
            <w:sz w:val="18"/>
            <w:szCs w:val="18"/>
          </w:rPr>
          <w:t xml:space="preserve"> </w:t>
        </w:r>
        <w:r w:rsidRPr="00744103">
          <w:rPr>
            <w:rFonts w:cs="Arial"/>
            <w:color w:val="auto"/>
            <w:sz w:val="18"/>
            <w:szCs w:val="18"/>
          </w:rPr>
          <w:t>L.</w:t>
        </w:r>
        <w:r w:rsidRPr="00744103">
          <w:rPr>
            <w:rFonts w:cs="Arial"/>
            <w:i/>
            <w:color w:val="auto"/>
            <w:sz w:val="18"/>
            <w:szCs w:val="18"/>
          </w:rPr>
          <w:t xml:space="preserve"> </w:t>
        </w:r>
        <w:r w:rsidRPr="00744103">
          <w:rPr>
            <w:rFonts w:cs="Arial"/>
            <w:color w:val="auto"/>
            <w:sz w:val="18"/>
            <w:szCs w:val="18"/>
          </w:rPr>
          <w:t>ECG</w:t>
        </w:r>
        <w:r w:rsidRPr="00744103">
          <w:rPr>
            <w:rFonts w:cs="Arial"/>
            <w:i/>
            <w:color w:val="auto"/>
            <w:sz w:val="18"/>
            <w:szCs w:val="18"/>
          </w:rPr>
          <w:t xml:space="preserve"> </w:t>
        </w:r>
        <w:r w:rsidRPr="00744103">
          <w:rPr>
            <w:rFonts w:cs="Arial"/>
            <w:color w:val="auto"/>
            <w:sz w:val="18"/>
            <w:szCs w:val="18"/>
          </w:rPr>
          <w:t>in</w:t>
        </w:r>
        <w:r w:rsidRPr="00744103">
          <w:rPr>
            <w:rFonts w:cs="Arial"/>
            <w:i/>
            <w:color w:val="auto"/>
            <w:sz w:val="18"/>
            <w:szCs w:val="18"/>
          </w:rPr>
          <w:t xml:space="preserve"> </w:t>
        </w:r>
        <w:r w:rsidRPr="00744103">
          <w:rPr>
            <w:rFonts w:cs="Arial"/>
            <w:color w:val="auto"/>
            <w:sz w:val="18"/>
            <w:szCs w:val="18"/>
          </w:rPr>
          <w:t>left</w:t>
        </w:r>
        <w:r w:rsidRPr="00744103">
          <w:rPr>
            <w:rFonts w:cs="Arial"/>
            <w:i/>
            <w:color w:val="auto"/>
            <w:sz w:val="18"/>
            <w:szCs w:val="18"/>
          </w:rPr>
          <w:t xml:space="preserve"> </w:t>
        </w:r>
        <w:r w:rsidRPr="006A25B7">
          <w:rPr>
            <w:rFonts w:cs="Arial"/>
            <w:color w:val="auto"/>
            <w:sz w:val="18"/>
            <w:szCs w:val="18"/>
          </w:rPr>
          <w:t>ventricular</w:t>
        </w:r>
        <w:r w:rsidRPr="006A25B7">
          <w:rPr>
            <w:rFonts w:cs="Arial"/>
            <w:i/>
            <w:color w:val="auto"/>
            <w:sz w:val="18"/>
            <w:szCs w:val="18"/>
          </w:rPr>
          <w:t xml:space="preserve"> </w:t>
        </w:r>
        <w:r w:rsidRPr="006A25B7">
          <w:rPr>
            <w:rFonts w:cs="Arial"/>
            <w:color w:val="auto"/>
            <w:sz w:val="18"/>
            <w:szCs w:val="18"/>
          </w:rPr>
          <w:t>hypertrophy:</w:t>
        </w:r>
        <w:r w:rsidRPr="006A25B7">
          <w:rPr>
            <w:rFonts w:cs="Arial"/>
            <w:i/>
            <w:color w:val="auto"/>
            <w:sz w:val="18"/>
            <w:szCs w:val="18"/>
          </w:rPr>
          <w:t xml:space="preserve"> </w:t>
        </w:r>
        <w:r w:rsidRPr="006A25B7">
          <w:rPr>
            <w:rFonts w:cs="Arial"/>
            <w:color w:val="auto"/>
            <w:sz w:val="18"/>
            <w:szCs w:val="18"/>
          </w:rPr>
          <w:t>A</w:t>
        </w:r>
        <w:r w:rsidRPr="006A25B7">
          <w:rPr>
            <w:rFonts w:cs="Arial"/>
            <w:i/>
            <w:color w:val="auto"/>
            <w:sz w:val="18"/>
            <w:szCs w:val="18"/>
          </w:rPr>
          <w:t xml:space="preserve"> </w:t>
        </w:r>
        <w:r w:rsidRPr="006A25B7">
          <w:rPr>
            <w:rFonts w:cs="Arial"/>
            <w:color w:val="auto"/>
            <w:sz w:val="18"/>
            <w:szCs w:val="18"/>
          </w:rPr>
          <w:t>change</w:t>
        </w:r>
        <w:r w:rsidRPr="006A25B7">
          <w:rPr>
            <w:rFonts w:cs="Arial"/>
            <w:i/>
            <w:color w:val="auto"/>
            <w:sz w:val="18"/>
            <w:szCs w:val="18"/>
          </w:rPr>
          <w:t xml:space="preserve"> </w:t>
        </w:r>
        <w:r w:rsidRPr="006A25B7">
          <w:rPr>
            <w:rFonts w:cs="Arial"/>
            <w:color w:val="auto"/>
            <w:sz w:val="18"/>
            <w:szCs w:val="18"/>
          </w:rPr>
          <w:t>in</w:t>
        </w:r>
        <w:r w:rsidRPr="006A25B7">
          <w:rPr>
            <w:rFonts w:cs="Arial"/>
            <w:i/>
            <w:color w:val="auto"/>
            <w:sz w:val="18"/>
            <w:szCs w:val="18"/>
          </w:rPr>
          <w:t xml:space="preserve"> </w:t>
        </w:r>
        <w:r w:rsidRPr="006A25B7">
          <w:rPr>
            <w:rFonts w:cs="Arial"/>
            <w:color w:val="auto"/>
            <w:sz w:val="18"/>
            <w:szCs w:val="18"/>
          </w:rPr>
          <w:t>paradigm</w:t>
        </w:r>
        <w:r w:rsidRPr="006A25B7">
          <w:rPr>
            <w:rFonts w:cs="Arial"/>
            <w:i/>
            <w:color w:val="auto"/>
            <w:sz w:val="18"/>
            <w:szCs w:val="18"/>
          </w:rPr>
          <w:t xml:space="preserve"> </w:t>
        </w:r>
        <w:r w:rsidRPr="006A25B7">
          <w:rPr>
            <w:rFonts w:cs="Arial"/>
            <w:color w:val="auto"/>
            <w:sz w:val="18"/>
            <w:szCs w:val="18"/>
          </w:rPr>
          <w:t>from</w:t>
        </w:r>
        <w:r w:rsidRPr="006A25B7">
          <w:rPr>
            <w:rFonts w:cs="Arial"/>
            <w:i/>
            <w:color w:val="auto"/>
            <w:sz w:val="18"/>
            <w:szCs w:val="18"/>
          </w:rPr>
          <w:t xml:space="preserve"> </w:t>
        </w:r>
        <w:r w:rsidRPr="006A25B7">
          <w:rPr>
            <w:rFonts w:cs="Arial"/>
            <w:color w:val="auto"/>
            <w:sz w:val="18"/>
            <w:szCs w:val="18"/>
          </w:rPr>
          <w:t>assessing</w:t>
        </w:r>
        <w:r w:rsidRPr="006A25B7">
          <w:rPr>
            <w:rFonts w:cs="Arial"/>
            <w:i/>
            <w:color w:val="auto"/>
            <w:sz w:val="18"/>
            <w:szCs w:val="18"/>
          </w:rPr>
          <w:t xml:space="preserve"> </w:t>
        </w:r>
        <w:r w:rsidRPr="006A25B7">
          <w:rPr>
            <w:rFonts w:cs="Arial"/>
            <w:color w:val="auto"/>
            <w:sz w:val="18"/>
            <w:szCs w:val="18"/>
          </w:rPr>
          <w:t>left</w:t>
        </w:r>
        <w:r w:rsidRPr="006A25B7">
          <w:rPr>
            <w:rFonts w:cs="Arial"/>
            <w:i/>
            <w:color w:val="auto"/>
            <w:sz w:val="18"/>
            <w:szCs w:val="18"/>
          </w:rPr>
          <w:t xml:space="preserve"> </w:t>
        </w:r>
        <w:r w:rsidRPr="006A25B7">
          <w:rPr>
            <w:rFonts w:cs="Arial"/>
            <w:color w:val="auto"/>
            <w:sz w:val="18"/>
            <w:szCs w:val="18"/>
          </w:rPr>
          <w:t>ventricular</w:t>
        </w:r>
        <w:r w:rsidRPr="006A25B7">
          <w:rPr>
            <w:rFonts w:cs="Arial"/>
            <w:i/>
            <w:color w:val="auto"/>
            <w:sz w:val="18"/>
            <w:szCs w:val="18"/>
          </w:rPr>
          <w:t xml:space="preserve"> </w:t>
        </w:r>
        <w:r w:rsidRPr="006A25B7">
          <w:rPr>
            <w:rFonts w:cs="Arial"/>
            <w:color w:val="auto"/>
            <w:sz w:val="18"/>
            <w:szCs w:val="18"/>
          </w:rPr>
          <w:t>mass</w:t>
        </w:r>
        <w:r w:rsidRPr="006A25B7">
          <w:rPr>
            <w:rFonts w:cs="Arial"/>
            <w:i/>
            <w:color w:val="auto"/>
            <w:sz w:val="18"/>
            <w:szCs w:val="18"/>
          </w:rPr>
          <w:t xml:space="preserve"> </w:t>
        </w:r>
        <w:r w:rsidRPr="006A25B7">
          <w:rPr>
            <w:rFonts w:cs="Arial"/>
            <w:color w:val="auto"/>
            <w:sz w:val="18"/>
            <w:szCs w:val="18"/>
          </w:rPr>
          <w:t>to</w:t>
        </w:r>
        <w:r w:rsidRPr="006A25B7">
          <w:rPr>
            <w:rFonts w:cs="Arial"/>
            <w:i/>
            <w:color w:val="auto"/>
            <w:sz w:val="18"/>
            <w:szCs w:val="18"/>
          </w:rPr>
          <w:t xml:space="preserve"> </w:t>
        </w:r>
        <w:r w:rsidRPr="006A25B7">
          <w:rPr>
            <w:rFonts w:cs="Arial"/>
            <w:color w:val="auto"/>
            <w:sz w:val="18"/>
            <w:szCs w:val="18"/>
          </w:rPr>
          <w:t>its</w:t>
        </w:r>
        <w:r w:rsidRPr="006A25B7">
          <w:rPr>
            <w:rFonts w:cs="Arial"/>
            <w:i/>
            <w:color w:val="auto"/>
            <w:sz w:val="18"/>
            <w:szCs w:val="18"/>
          </w:rPr>
          <w:t xml:space="preserve"> </w:t>
        </w:r>
        <w:r w:rsidRPr="006A25B7">
          <w:rPr>
            <w:rFonts w:cs="Arial"/>
            <w:color w:val="auto"/>
            <w:sz w:val="18"/>
            <w:szCs w:val="18"/>
          </w:rPr>
          <w:t>electrophysiological</w:t>
        </w:r>
        <w:r w:rsidRPr="006A25B7">
          <w:rPr>
            <w:rFonts w:cs="Arial"/>
            <w:i/>
            <w:color w:val="auto"/>
            <w:sz w:val="18"/>
            <w:szCs w:val="18"/>
          </w:rPr>
          <w:t xml:space="preserve"> </w:t>
        </w:r>
        <w:r w:rsidRPr="006A25B7">
          <w:rPr>
            <w:rFonts w:cs="Arial"/>
            <w:color w:val="auto"/>
            <w:sz w:val="18"/>
            <w:szCs w:val="18"/>
          </w:rPr>
          <w:t>properties.</w:t>
        </w:r>
        <w:r w:rsidRPr="006A25B7">
          <w:rPr>
            <w:rFonts w:cs="Arial"/>
            <w:i/>
            <w:color w:val="auto"/>
            <w:sz w:val="18"/>
            <w:szCs w:val="18"/>
          </w:rPr>
          <w:t xml:space="preserve"> </w:t>
        </w:r>
        <w:r w:rsidRPr="006A25B7">
          <w:rPr>
            <w:rFonts w:cs="Arial"/>
            <w:i/>
            <w:iCs/>
            <w:color w:val="auto"/>
            <w:sz w:val="18"/>
            <w:szCs w:val="18"/>
          </w:rPr>
          <w:t xml:space="preserve">J. Electrocardiol. </w:t>
        </w:r>
        <w:r w:rsidRPr="006A25B7">
          <w:rPr>
            <w:rFonts w:cs="Arial"/>
            <w:b/>
            <w:color w:val="auto"/>
            <w:sz w:val="18"/>
            <w:szCs w:val="18"/>
          </w:rPr>
          <w:t>2022</w:t>
        </w:r>
        <w:r w:rsidRPr="006A25B7">
          <w:rPr>
            <w:rFonts w:cs="Arial"/>
            <w:color w:val="auto"/>
            <w:sz w:val="18"/>
            <w:szCs w:val="18"/>
          </w:rPr>
          <w:t>,</w:t>
        </w:r>
        <w:r w:rsidRPr="006A25B7">
          <w:rPr>
            <w:rFonts w:cs="Arial"/>
            <w:i/>
            <w:color w:val="auto"/>
            <w:sz w:val="18"/>
            <w:szCs w:val="18"/>
          </w:rPr>
          <w:t xml:space="preserve"> 73</w:t>
        </w:r>
        <w:r w:rsidRPr="006A25B7">
          <w:rPr>
            <w:rFonts w:cs="Arial"/>
            <w:color w:val="auto"/>
            <w:sz w:val="18"/>
            <w:szCs w:val="18"/>
          </w:rPr>
          <w:t>,</w:t>
        </w:r>
        <w:r w:rsidRPr="006A25B7">
          <w:rPr>
            <w:rFonts w:cs="Arial"/>
            <w:i/>
            <w:color w:val="auto"/>
            <w:sz w:val="18"/>
            <w:szCs w:val="18"/>
          </w:rPr>
          <w:t xml:space="preserve"> </w:t>
        </w:r>
        <w:r w:rsidRPr="006A25B7">
          <w:rPr>
            <w:rFonts w:cs="Arial"/>
            <w:color w:val="auto"/>
            <w:sz w:val="18"/>
            <w:szCs w:val="18"/>
          </w:rPr>
          <w:t>153–156</w:t>
        </w:r>
        <w:r w:rsidRPr="006A25B7">
          <w:rPr>
            <w:rFonts w:cs="Arial"/>
            <w:i/>
            <w:color w:val="auto"/>
            <w:sz w:val="18"/>
            <w:szCs w:val="18"/>
          </w:rPr>
          <w:t xml:space="preserve"> </w:t>
        </w:r>
        <w:r w:rsidRPr="006A25B7">
          <w:rPr>
            <w:color w:val="auto"/>
            <w:sz w:val="18"/>
            <w:szCs w:val="18"/>
          </w:rPr>
          <w:t>https://doi.org/10.1016/j.jelectrocard.2022.06.002.</w:t>
        </w:r>
      </w:ins>
    </w:p>
    <w:p w14:paraId="7225AC82" w14:textId="57F1F0F9" w:rsidR="007A0F2E" w:rsidRPr="006A25B7" w:rsidRDefault="007A0F2E" w:rsidP="007A0F2E">
      <w:pPr>
        <w:pStyle w:val="ListParagraph"/>
        <w:numPr>
          <w:ilvl w:val="0"/>
          <w:numId w:val="29"/>
        </w:numPr>
        <w:adjustRightInd w:val="0"/>
        <w:snapToGrid w:val="0"/>
        <w:spacing w:line="228" w:lineRule="auto"/>
        <w:ind w:left="425" w:hanging="425"/>
        <w:contextualSpacing w:val="0"/>
        <w:rPr>
          <w:ins w:id="486" w:author="Safdar Muhammad Farhan (DOKT)" w:date="2022-12-05T14:26:00Z"/>
          <w:rFonts w:cs="Arial"/>
          <w:color w:val="auto"/>
          <w:sz w:val="18"/>
          <w:szCs w:val="18"/>
        </w:rPr>
      </w:pPr>
      <w:ins w:id="487" w:author="Safdar Muhammad Farhan (DOKT)" w:date="2022-12-05T14:26:00Z">
        <w:del w:id="488" w:author="Safdar Muhammad Farhan (DOKT) [2]" w:date="2022-12-06T12:04:00Z">
          <w:r w:rsidDel="0038396E">
            <w:rPr>
              <w:rFonts w:cs="Arial"/>
              <w:color w:val="auto"/>
              <w:sz w:val="18"/>
              <w:szCs w:val="18"/>
            </w:rPr>
            <w:delText xml:space="preserve">[53] </w:delText>
          </w:r>
        </w:del>
        <w:r w:rsidRPr="006A25B7">
          <w:rPr>
            <w:rFonts w:cs="Arial"/>
            <w:color w:val="auto"/>
            <w:sz w:val="18"/>
            <w:szCs w:val="18"/>
          </w:rPr>
          <w:t>Liu,</w:t>
        </w:r>
        <w:r w:rsidRPr="006A25B7">
          <w:rPr>
            <w:rFonts w:cs="Arial"/>
            <w:i/>
            <w:color w:val="auto"/>
            <w:sz w:val="18"/>
            <w:szCs w:val="18"/>
          </w:rPr>
          <w:t xml:space="preserve"> </w:t>
        </w:r>
        <w:r w:rsidRPr="006A25B7">
          <w:rPr>
            <w:rFonts w:cs="Arial"/>
            <w:color w:val="auto"/>
            <w:sz w:val="18"/>
            <w:szCs w:val="18"/>
          </w:rPr>
          <w:t>Y.-L.;</w:t>
        </w:r>
        <w:r w:rsidRPr="006A25B7">
          <w:rPr>
            <w:rFonts w:cs="Arial"/>
            <w:i/>
            <w:color w:val="auto"/>
            <w:sz w:val="18"/>
            <w:szCs w:val="18"/>
          </w:rPr>
          <w:t xml:space="preserve"> </w:t>
        </w:r>
        <w:r w:rsidRPr="006A25B7">
          <w:rPr>
            <w:rFonts w:cs="Arial"/>
            <w:color w:val="auto"/>
            <w:sz w:val="18"/>
            <w:szCs w:val="18"/>
          </w:rPr>
          <w:t>Lin,</w:t>
        </w:r>
        <w:r w:rsidRPr="006A25B7">
          <w:rPr>
            <w:rFonts w:cs="Arial"/>
            <w:i/>
            <w:color w:val="auto"/>
            <w:sz w:val="18"/>
            <w:szCs w:val="18"/>
          </w:rPr>
          <w:t xml:space="preserve"> </w:t>
        </w:r>
        <w:r w:rsidRPr="006A25B7">
          <w:rPr>
            <w:rFonts w:cs="Arial"/>
            <w:color w:val="auto"/>
            <w:sz w:val="18"/>
            <w:szCs w:val="18"/>
          </w:rPr>
          <w:t>C.-S.;</w:t>
        </w:r>
        <w:r w:rsidRPr="006A25B7">
          <w:rPr>
            <w:rFonts w:cs="Arial"/>
            <w:i/>
            <w:color w:val="auto"/>
            <w:sz w:val="18"/>
            <w:szCs w:val="18"/>
          </w:rPr>
          <w:t xml:space="preserve"> </w:t>
        </w:r>
        <w:r w:rsidRPr="006A25B7">
          <w:rPr>
            <w:rFonts w:cs="Arial"/>
            <w:color w:val="auto"/>
            <w:sz w:val="18"/>
            <w:szCs w:val="18"/>
          </w:rPr>
          <w:t>Cheng,</w:t>
        </w:r>
        <w:r w:rsidRPr="006A25B7">
          <w:rPr>
            <w:rFonts w:cs="Arial"/>
            <w:i/>
            <w:color w:val="auto"/>
            <w:sz w:val="18"/>
            <w:szCs w:val="18"/>
          </w:rPr>
          <w:t xml:space="preserve"> </w:t>
        </w:r>
        <w:r w:rsidRPr="006A25B7">
          <w:rPr>
            <w:rFonts w:cs="Arial"/>
            <w:color w:val="auto"/>
            <w:sz w:val="18"/>
            <w:szCs w:val="18"/>
          </w:rPr>
          <w:t>C.-C.;</w:t>
        </w:r>
        <w:r w:rsidRPr="006A25B7">
          <w:rPr>
            <w:rFonts w:cs="Arial"/>
            <w:i/>
            <w:color w:val="auto"/>
            <w:sz w:val="18"/>
            <w:szCs w:val="18"/>
          </w:rPr>
          <w:t xml:space="preserve"> </w:t>
        </w:r>
        <w:r w:rsidRPr="006A25B7">
          <w:rPr>
            <w:rFonts w:cs="Arial"/>
            <w:color w:val="auto"/>
            <w:sz w:val="18"/>
            <w:szCs w:val="18"/>
          </w:rPr>
          <w:t>Lin,</w:t>
        </w:r>
        <w:r w:rsidRPr="006A25B7">
          <w:rPr>
            <w:rFonts w:cs="Arial"/>
            <w:i/>
            <w:color w:val="auto"/>
            <w:sz w:val="18"/>
            <w:szCs w:val="18"/>
          </w:rPr>
          <w:t xml:space="preserve"> </w:t>
        </w:r>
        <w:r w:rsidRPr="006A25B7">
          <w:rPr>
            <w:rFonts w:cs="Arial"/>
            <w:color w:val="auto"/>
            <w:sz w:val="18"/>
            <w:szCs w:val="18"/>
          </w:rPr>
          <w:t>C.</w:t>
        </w:r>
        <w:r w:rsidRPr="006A25B7">
          <w:rPr>
            <w:rFonts w:cs="Arial"/>
            <w:i/>
            <w:color w:val="auto"/>
            <w:sz w:val="18"/>
            <w:szCs w:val="18"/>
          </w:rPr>
          <w:t xml:space="preserve"> </w:t>
        </w:r>
        <w:r w:rsidRPr="006A25B7">
          <w:rPr>
            <w:rFonts w:cs="Arial"/>
            <w:color w:val="auto"/>
            <w:sz w:val="18"/>
            <w:szCs w:val="18"/>
          </w:rPr>
          <w:t>A</w:t>
        </w:r>
        <w:r w:rsidRPr="006A25B7">
          <w:rPr>
            <w:rFonts w:cs="Arial"/>
            <w:i/>
            <w:color w:val="auto"/>
            <w:sz w:val="18"/>
            <w:szCs w:val="18"/>
          </w:rPr>
          <w:t xml:space="preserve"> </w:t>
        </w:r>
        <w:r w:rsidRPr="006A25B7">
          <w:rPr>
            <w:rFonts w:cs="Arial"/>
            <w:color w:val="auto"/>
            <w:sz w:val="18"/>
            <w:szCs w:val="18"/>
          </w:rPr>
          <w:t>Deep</w:t>
        </w:r>
        <w:r w:rsidRPr="006A25B7">
          <w:rPr>
            <w:rFonts w:cs="Arial"/>
            <w:i/>
            <w:color w:val="auto"/>
            <w:sz w:val="18"/>
            <w:szCs w:val="18"/>
          </w:rPr>
          <w:t xml:space="preserve"> </w:t>
        </w:r>
        <w:r w:rsidRPr="006A25B7">
          <w:rPr>
            <w:rFonts w:cs="Arial"/>
            <w:color w:val="auto"/>
            <w:sz w:val="18"/>
            <w:szCs w:val="18"/>
          </w:rPr>
          <w:t>Learning</w:t>
        </w:r>
        <w:r w:rsidRPr="006A25B7">
          <w:rPr>
            <w:rFonts w:cs="Arial"/>
            <w:i/>
            <w:color w:val="auto"/>
            <w:sz w:val="18"/>
            <w:szCs w:val="18"/>
          </w:rPr>
          <w:t xml:space="preserve"> </w:t>
        </w:r>
        <w:r w:rsidRPr="006A25B7">
          <w:rPr>
            <w:rFonts w:cs="Arial"/>
            <w:color w:val="auto"/>
            <w:sz w:val="18"/>
            <w:szCs w:val="18"/>
          </w:rPr>
          <w:t>Algorithm</w:t>
        </w:r>
        <w:r w:rsidRPr="006A25B7">
          <w:rPr>
            <w:rFonts w:cs="Arial"/>
            <w:i/>
            <w:color w:val="auto"/>
            <w:sz w:val="18"/>
            <w:szCs w:val="18"/>
          </w:rPr>
          <w:t xml:space="preserve"> </w:t>
        </w:r>
        <w:r w:rsidRPr="006A25B7">
          <w:rPr>
            <w:rFonts w:cs="Arial"/>
            <w:color w:val="auto"/>
            <w:sz w:val="18"/>
            <w:szCs w:val="18"/>
          </w:rPr>
          <w:t>for</w:t>
        </w:r>
        <w:r w:rsidRPr="006A25B7">
          <w:rPr>
            <w:rFonts w:cs="Arial"/>
            <w:i/>
            <w:color w:val="auto"/>
            <w:sz w:val="18"/>
            <w:szCs w:val="18"/>
          </w:rPr>
          <w:t xml:space="preserve"> </w:t>
        </w:r>
        <w:r w:rsidRPr="006A25B7">
          <w:rPr>
            <w:rFonts w:cs="Arial"/>
            <w:color w:val="auto"/>
            <w:sz w:val="18"/>
            <w:szCs w:val="18"/>
          </w:rPr>
          <w:t>Detecting</w:t>
        </w:r>
        <w:r w:rsidRPr="006A25B7">
          <w:rPr>
            <w:rFonts w:cs="Arial"/>
            <w:i/>
            <w:color w:val="auto"/>
            <w:sz w:val="18"/>
            <w:szCs w:val="18"/>
          </w:rPr>
          <w:t xml:space="preserve"> </w:t>
        </w:r>
        <w:r w:rsidRPr="006A25B7">
          <w:rPr>
            <w:rFonts w:cs="Arial"/>
            <w:color w:val="auto"/>
            <w:sz w:val="18"/>
            <w:szCs w:val="18"/>
          </w:rPr>
          <w:t>Acute</w:t>
        </w:r>
        <w:r w:rsidRPr="006A25B7">
          <w:rPr>
            <w:rFonts w:cs="Arial"/>
            <w:i/>
            <w:color w:val="auto"/>
            <w:sz w:val="18"/>
            <w:szCs w:val="18"/>
          </w:rPr>
          <w:t xml:space="preserve"> </w:t>
        </w:r>
        <w:r w:rsidRPr="006A25B7">
          <w:rPr>
            <w:rFonts w:cs="Arial"/>
            <w:color w:val="auto"/>
            <w:sz w:val="18"/>
            <w:szCs w:val="18"/>
          </w:rPr>
          <w:t>Pericarditis</w:t>
        </w:r>
        <w:r w:rsidRPr="006A25B7">
          <w:rPr>
            <w:rFonts w:cs="Arial"/>
            <w:i/>
            <w:color w:val="auto"/>
            <w:sz w:val="18"/>
            <w:szCs w:val="18"/>
          </w:rPr>
          <w:t xml:space="preserve"> </w:t>
        </w:r>
        <w:r w:rsidRPr="006A25B7">
          <w:rPr>
            <w:rFonts w:cs="Arial"/>
            <w:color w:val="auto"/>
            <w:sz w:val="18"/>
            <w:szCs w:val="18"/>
          </w:rPr>
          <w:t>by</w:t>
        </w:r>
        <w:r w:rsidRPr="006A25B7">
          <w:rPr>
            <w:rFonts w:cs="Arial"/>
            <w:i/>
            <w:color w:val="auto"/>
            <w:sz w:val="18"/>
            <w:szCs w:val="18"/>
          </w:rPr>
          <w:t xml:space="preserve"> </w:t>
        </w:r>
        <w:r w:rsidRPr="006A25B7">
          <w:rPr>
            <w:rFonts w:cs="Arial"/>
            <w:color w:val="auto"/>
            <w:sz w:val="18"/>
            <w:szCs w:val="18"/>
          </w:rPr>
          <w:t>Electrocardiogram.</w:t>
        </w:r>
        <w:r w:rsidRPr="006A25B7">
          <w:rPr>
            <w:rFonts w:cs="Arial"/>
            <w:i/>
            <w:color w:val="auto"/>
            <w:sz w:val="18"/>
            <w:szCs w:val="18"/>
          </w:rPr>
          <w:t xml:space="preserve"> </w:t>
        </w:r>
        <w:r w:rsidRPr="006A25B7">
          <w:rPr>
            <w:rFonts w:cs="Arial"/>
            <w:i/>
            <w:iCs/>
            <w:color w:val="auto"/>
            <w:sz w:val="18"/>
            <w:szCs w:val="18"/>
          </w:rPr>
          <w:t xml:space="preserve">J. Pers. Med. </w:t>
        </w:r>
        <w:r w:rsidRPr="006A25B7">
          <w:rPr>
            <w:rFonts w:cs="Arial"/>
            <w:b/>
            <w:color w:val="auto"/>
            <w:sz w:val="18"/>
            <w:szCs w:val="18"/>
          </w:rPr>
          <w:t>2022</w:t>
        </w:r>
        <w:r w:rsidRPr="006A25B7">
          <w:rPr>
            <w:rFonts w:cs="Arial"/>
            <w:color w:val="auto"/>
            <w:sz w:val="18"/>
            <w:szCs w:val="18"/>
          </w:rPr>
          <w:t>,</w:t>
        </w:r>
        <w:r w:rsidRPr="006A25B7">
          <w:rPr>
            <w:rFonts w:cs="Arial"/>
            <w:i/>
            <w:color w:val="auto"/>
            <w:sz w:val="18"/>
            <w:szCs w:val="18"/>
          </w:rPr>
          <w:t xml:space="preserve"> 12</w:t>
        </w:r>
        <w:r w:rsidRPr="006A25B7">
          <w:rPr>
            <w:rFonts w:cs="Arial"/>
            <w:color w:val="auto"/>
            <w:sz w:val="18"/>
            <w:szCs w:val="18"/>
          </w:rPr>
          <w:t>,</w:t>
        </w:r>
        <w:r w:rsidRPr="006A25B7">
          <w:rPr>
            <w:rFonts w:cs="Arial"/>
            <w:i/>
            <w:color w:val="auto"/>
            <w:sz w:val="18"/>
            <w:szCs w:val="18"/>
          </w:rPr>
          <w:t xml:space="preserve"> </w:t>
        </w:r>
        <w:r w:rsidRPr="006A25B7">
          <w:rPr>
            <w:rFonts w:cs="Arial"/>
            <w:color w:val="auto"/>
            <w:sz w:val="18"/>
            <w:szCs w:val="18"/>
          </w:rPr>
          <w:t>1150.</w:t>
        </w:r>
        <w:r w:rsidRPr="006A25B7">
          <w:rPr>
            <w:rFonts w:cs="Arial"/>
            <w:i/>
            <w:color w:val="auto"/>
            <w:sz w:val="18"/>
            <w:szCs w:val="18"/>
          </w:rPr>
          <w:t xml:space="preserve"> </w:t>
        </w:r>
        <w:r w:rsidRPr="006A25B7">
          <w:rPr>
            <w:color w:val="auto"/>
            <w:sz w:val="18"/>
            <w:szCs w:val="18"/>
          </w:rPr>
          <w:t>https://doi.org/10.3390/jpm12071150.</w:t>
        </w:r>
      </w:ins>
    </w:p>
    <w:p w14:paraId="0019BE71" w14:textId="77777777" w:rsidR="007A0F2E" w:rsidRPr="006A25B7" w:rsidRDefault="007A0F2E" w:rsidP="00705811">
      <w:pPr>
        <w:pStyle w:val="ListParagraph"/>
        <w:adjustRightInd w:val="0"/>
        <w:snapToGrid w:val="0"/>
        <w:spacing w:line="228" w:lineRule="auto"/>
        <w:ind w:left="425"/>
        <w:contextualSpacing w:val="0"/>
        <w:rPr>
          <w:rFonts w:cs="Arial"/>
          <w:color w:val="auto"/>
          <w:sz w:val="18"/>
          <w:szCs w:val="18"/>
        </w:rPr>
        <w:pPrChange w:id="489" w:author="Safdar Muhammad Farhan (DOKT)" w:date="2022-12-05T14:26:00Z">
          <w:pPr>
            <w:pStyle w:val="ListParagraph"/>
            <w:numPr>
              <w:numId w:val="29"/>
            </w:numPr>
            <w:adjustRightInd w:val="0"/>
            <w:snapToGrid w:val="0"/>
            <w:spacing w:line="228" w:lineRule="auto"/>
            <w:ind w:left="425" w:hanging="425"/>
            <w:contextualSpacing w:val="0"/>
          </w:pPr>
        </w:pPrChange>
      </w:pPr>
    </w:p>
    <w:p w14:paraId="66DAE7C8" w14:textId="593F5A42" w:rsidR="007F6087" w:rsidRPr="006A25B7"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490" w:author="Safdar Muhammad Farhan (DOKT)" w:date="2022-12-05T14:16:00Z">
        <w:del w:id="491" w:author="Safdar Muhammad Farhan (DOKT) [2]" w:date="2022-12-06T12:04:00Z">
          <w:r w:rsidDel="0038396E">
            <w:rPr>
              <w:rFonts w:cs="Arial"/>
              <w:color w:val="auto"/>
              <w:sz w:val="18"/>
              <w:szCs w:val="18"/>
            </w:rPr>
            <w:delText>[</w:delText>
          </w:r>
          <w:r w:rsidDel="0038396E">
            <w:rPr>
              <w:rFonts w:cs="Arial"/>
              <w:color w:val="auto"/>
              <w:sz w:val="18"/>
              <w:szCs w:val="18"/>
            </w:rPr>
            <w:delText>3</w:delText>
          </w:r>
          <w:r w:rsidDel="0038396E">
            <w:rPr>
              <w:rFonts w:cs="Arial"/>
              <w:color w:val="auto"/>
              <w:sz w:val="18"/>
              <w:szCs w:val="18"/>
            </w:rPr>
            <w:delText xml:space="preserve">] </w:delText>
          </w:r>
        </w:del>
      </w:ins>
      <w:r w:rsidR="007F6087" w:rsidRPr="006A25B7">
        <w:rPr>
          <w:rFonts w:cs="Arial"/>
          <w:color w:val="auto"/>
          <w:sz w:val="18"/>
          <w:szCs w:val="18"/>
        </w:rPr>
        <w:t>Bhattarai,</w:t>
      </w:r>
      <w:r w:rsidR="007F6087" w:rsidRPr="006A25B7">
        <w:rPr>
          <w:rFonts w:cs="Arial"/>
          <w:i/>
          <w:color w:val="auto"/>
          <w:sz w:val="18"/>
          <w:szCs w:val="18"/>
        </w:rPr>
        <w:t xml:space="preserve"> </w:t>
      </w:r>
      <w:r w:rsidR="007F6087" w:rsidRPr="006A25B7">
        <w:rPr>
          <w:rFonts w:cs="Arial"/>
          <w:color w:val="auto"/>
          <w:sz w:val="18"/>
          <w:szCs w:val="18"/>
        </w:rPr>
        <w:t>S.;</w:t>
      </w:r>
      <w:r w:rsidR="007F6087" w:rsidRPr="006A25B7">
        <w:rPr>
          <w:rFonts w:cs="Arial"/>
          <w:i/>
          <w:color w:val="auto"/>
          <w:sz w:val="18"/>
          <w:szCs w:val="18"/>
        </w:rPr>
        <w:t xml:space="preserve"> </w:t>
      </w:r>
      <w:r w:rsidR="007F6087" w:rsidRPr="006A25B7">
        <w:rPr>
          <w:rFonts w:cs="Arial"/>
          <w:color w:val="auto"/>
          <w:sz w:val="18"/>
          <w:szCs w:val="18"/>
        </w:rPr>
        <w:t>Chhabra,</w:t>
      </w:r>
      <w:r w:rsidR="007F6087" w:rsidRPr="006A25B7">
        <w:rPr>
          <w:rFonts w:cs="Arial"/>
          <w:i/>
          <w:color w:val="auto"/>
          <w:sz w:val="18"/>
          <w:szCs w:val="18"/>
        </w:rPr>
        <w:t xml:space="preserve"> </w:t>
      </w:r>
      <w:r w:rsidR="007F6087" w:rsidRPr="006A25B7">
        <w:rPr>
          <w:rFonts w:cs="Arial"/>
          <w:color w:val="auto"/>
          <w:sz w:val="18"/>
          <w:szCs w:val="18"/>
        </w:rPr>
        <w:t>L.;</w:t>
      </w:r>
      <w:r w:rsidR="007F6087" w:rsidRPr="006A25B7">
        <w:rPr>
          <w:rFonts w:cs="Arial"/>
          <w:i/>
          <w:color w:val="auto"/>
          <w:sz w:val="18"/>
          <w:szCs w:val="18"/>
        </w:rPr>
        <w:t xml:space="preserve"> </w:t>
      </w:r>
      <w:r w:rsidR="007F6087" w:rsidRPr="006A25B7">
        <w:rPr>
          <w:rFonts w:cs="Arial"/>
          <w:color w:val="auto"/>
          <w:sz w:val="18"/>
          <w:szCs w:val="18"/>
        </w:rPr>
        <w:t>Hashmi,</w:t>
      </w:r>
      <w:r w:rsidR="007F6087" w:rsidRPr="006A25B7">
        <w:rPr>
          <w:rFonts w:cs="Arial"/>
          <w:i/>
          <w:color w:val="auto"/>
          <w:sz w:val="18"/>
          <w:szCs w:val="18"/>
        </w:rPr>
        <w:t xml:space="preserve"> </w:t>
      </w:r>
      <w:r w:rsidR="007F6087" w:rsidRPr="006A25B7">
        <w:rPr>
          <w:rFonts w:cs="Arial"/>
          <w:color w:val="auto"/>
          <w:sz w:val="18"/>
          <w:szCs w:val="18"/>
        </w:rPr>
        <w:t>M.F.;</w:t>
      </w:r>
      <w:r w:rsidR="007F6087" w:rsidRPr="006A25B7">
        <w:rPr>
          <w:rFonts w:cs="Arial"/>
          <w:i/>
          <w:color w:val="auto"/>
          <w:sz w:val="18"/>
          <w:szCs w:val="18"/>
        </w:rPr>
        <w:t xml:space="preserve"> </w:t>
      </w:r>
      <w:r w:rsidR="007F6087" w:rsidRPr="006A25B7">
        <w:rPr>
          <w:rFonts w:cs="Arial"/>
          <w:color w:val="auto"/>
          <w:sz w:val="18"/>
          <w:szCs w:val="18"/>
        </w:rPr>
        <w:t>Matalgah,</w:t>
      </w:r>
      <w:r w:rsidR="007F6087" w:rsidRPr="006A25B7">
        <w:rPr>
          <w:rFonts w:cs="Arial"/>
          <w:i/>
          <w:color w:val="auto"/>
          <w:sz w:val="18"/>
          <w:szCs w:val="18"/>
        </w:rPr>
        <w:t xml:space="preserve"> </w:t>
      </w:r>
      <w:r w:rsidR="007F6087" w:rsidRPr="006A25B7">
        <w:rPr>
          <w:rFonts w:cs="Arial"/>
          <w:color w:val="auto"/>
          <w:sz w:val="18"/>
          <w:szCs w:val="18"/>
        </w:rPr>
        <w:t>M.M.</w:t>
      </w:r>
      <w:r w:rsidR="007F6087" w:rsidRPr="006A25B7">
        <w:rPr>
          <w:rFonts w:cs="Arial"/>
          <w:i/>
          <w:color w:val="auto"/>
          <w:sz w:val="18"/>
          <w:szCs w:val="18"/>
        </w:rPr>
        <w:t xml:space="preserve"> </w:t>
      </w:r>
      <w:r w:rsidR="007F6087" w:rsidRPr="006A25B7">
        <w:rPr>
          <w:rFonts w:cs="Arial"/>
          <w:color w:val="auto"/>
          <w:sz w:val="18"/>
          <w:szCs w:val="18"/>
        </w:rPr>
        <w:t>Anteroseptal</w:t>
      </w:r>
      <w:r w:rsidR="007F6087" w:rsidRPr="006A25B7">
        <w:rPr>
          <w:rFonts w:cs="Arial"/>
          <w:i/>
          <w:color w:val="auto"/>
          <w:sz w:val="18"/>
          <w:szCs w:val="18"/>
        </w:rPr>
        <w:t xml:space="preserve"> </w:t>
      </w:r>
      <w:r w:rsidR="007F6087" w:rsidRPr="006A25B7">
        <w:rPr>
          <w:rFonts w:cs="Arial"/>
          <w:color w:val="auto"/>
          <w:sz w:val="18"/>
          <w:szCs w:val="18"/>
        </w:rPr>
        <w:t>Myocardial</w:t>
      </w:r>
      <w:r w:rsidR="007F6087" w:rsidRPr="006A25B7">
        <w:rPr>
          <w:rFonts w:cs="Arial"/>
          <w:i/>
          <w:color w:val="auto"/>
          <w:sz w:val="18"/>
          <w:szCs w:val="18"/>
        </w:rPr>
        <w:t xml:space="preserve"> </w:t>
      </w:r>
      <w:r w:rsidR="007F6087" w:rsidRPr="006A25B7">
        <w:rPr>
          <w:rFonts w:cs="Arial"/>
          <w:color w:val="auto"/>
          <w:sz w:val="18"/>
          <w:szCs w:val="18"/>
        </w:rPr>
        <w:t>Infarction.</w:t>
      </w:r>
      <w:r w:rsidR="007F6087" w:rsidRPr="006A25B7">
        <w:rPr>
          <w:rFonts w:cs="Arial"/>
          <w:i/>
          <w:color w:val="auto"/>
          <w:sz w:val="18"/>
          <w:szCs w:val="18"/>
        </w:rPr>
        <w:t xml:space="preserve"> </w:t>
      </w:r>
      <w:r w:rsidR="007F6087" w:rsidRPr="006A25B7">
        <w:rPr>
          <w:rFonts w:cs="Arial"/>
          <w:color w:val="auto"/>
          <w:sz w:val="18"/>
          <w:szCs w:val="18"/>
        </w:rPr>
        <w:t>In</w:t>
      </w:r>
      <w:r w:rsidR="007F6087" w:rsidRPr="006A25B7">
        <w:rPr>
          <w:rFonts w:cs="Arial"/>
          <w:i/>
          <w:color w:val="auto"/>
          <w:sz w:val="18"/>
          <w:szCs w:val="18"/>
        </w:rPr>
        <w:t xml:space="preserve"> </w:t>
      </w:r>
      <w:r w:rsidR="007F6087" w:rsidRPr="006A25B7">
        <w:rPr>
          <w:rFonts w:cs="Arial"/>
          <w:i/>
          <w:iCs/>
          <w:color w:val="auto"/>
          <w:sz w:val="18"/>
          <w:szCs w:val="18"/>
        </w:rPr>
        <w:t>StatPearls</w:t>
      </w:r>
      <w:r w:rsidR="007F6087" w:rsidRPr="006A25B7">
        <w:rPr>
          <w:rFonts w:cs="Arial"/>
          <w:color w:val="auto"/>
          <w:sz w:val="18"/>
          <w:szCs w:val="18"/>
        </w:rPr>
        <w:t>;</w:t>
      </w:r>
      <w:r w:rsidR="007F6087" w:rsidRPr="006A25B7">
        <w:rPr>
          <w:rFonts w:cs="Arial"/>
          <w:i/>
          <w:color w:val="auto"/>
          <w:sz w:val="18"/>
          <w:szCs w:val="18"/>
        </w:rPr>
        <w:t xml:space="preserve"> </w:t>
      </w:r>
      <w:r w:rsidR="007F6087" w:rsidRPr="006A25B7">
        <w:rPr>
          <w:rFonts w:cs="Arial"/>
          <w:color w:val="auto"/>
          <w:sz w:val="18"/>
          <w:szCs w:val="18"/>
        </w:rPr>
        <w:t>StatPearls</w:t>
      </w:r>
      <w:r w:rsidR="007F6087" w:rsidRPr="006A25B7">
        <w:rPr>
          <w:rFonts w:cs="Arial"/>
          <w:i/>
          <w:color w:val="auto"/>
          <w:sz w:val="18"/>
          <w:szCs w:val="18"/>
        </w:rPr>
        <w:t xml:space="preserve"> </w:t>
      </w:r>
      <w:r w:rsidR="007F6087" w:rsidRPr="006A25B7">
        <w:rPr>
          <w:rFonts w:cs="Arial"/>
          <w:color w:val="auto"/>
          <w:sz w:val="18"/>
          <w:szCs w:val="18"/>
        </w:rPr>
        <w:t>Publishing:</w:t>
      </w:r>
      <w:r w:rsidR="007F6087" w:rsidRPr="006A25B7">
        <w:rPr>
          <w:rFonts w:cs="Arial"/>
          <w:i/>
          <w:color w:val="auto"/>
          <w:sz w:val="18"/>
          <w:szCs w:val="18"/>
        </w:rPr>
        <w:t xml:space="preserve"> </w:t>
      </w:r>
      <w:r w:rsidR="007F6087" w:rsidRPr="006A25B7">
        <w:rPr>
          <w:rFonts w:cs="Arial"/>
          <w:color w:val="auto"/>
          <w:sz w:val="18"/>
          <w:szCs w:val="18"/>
        </w:rPr>
        <w:t>Treasure</w:t>
      </w:r>
      <w:r w:rsidR="007F6087" w:rsidRPr="006A25B7">
        <w:rPr>
          <w:rFonts w:cs="Arial"/>
          <w:i/>
          <w:color w:val="auto"/>
          <w:sz w:val="18"/>
          <w:szCs w:val="18"/>
        </w:rPr>
        <w:t xml:space="preserve"> </w:t>
      </w:r>
      <w:r w:rsidR="007F6087" w:rsidRPr="006A25B7">
        <w:rPr>
          <w:rFonts w:cs="Arial"/>
          <w:color w:val="auto"/>
          <w:sz w:val="18"/>
          <w:szCs w:val="18"/>
        </w:rPr>
        <w:t>Island,</w:t>
      </w:r>
      <w:r w:rsidR="007F6087" w:rsidRPr="006A25B7">
        <w:rPr>
          <w:rFonts w:cs="Arial"/>
          <w:i/>
          <w:color w:val="auto"/>
          <w:sz w:val="18"/>
          <w:szCs w:val="18"/>
        </w:rPr>
        <w:t xml:space="preserve"> </w:t>
      </w:r>
      <w:r w:rsidR="007F6087" w:rsidRPr="006A25B7">
        <w:rPr>
          <w:rFonts w:cs="Arial"/>
          <w:color w:val="auto"/>
          <w:sz w:val="18"/>
          <w:szCs w:val="18"/>
        </w:rPr>
        <w:t>FL,</w:t>
      </w:r>
      <w:r w:rsidR="007F6087" w:rsidRPr="006A25B7">
        <w:rPr>
          <w:rFonts w:cs="Arial"/>
          <w:i/>
          <w:color w:val="auto"/>
          <w:sz w:val="18"/>
          <w:szCs w:val="18"/>
        </w:rPr>
        <w:t xml:space="preserve"> </w:t>
      </w:r>
      <w:r w:rsidR="007F6087" w:rsidRPr="006A25B7">
        <w:rPr>
          <w:rFonts w:cs="Arial"/>
          <w:color w:val="auto"/>
          <w:sz w:val="18"/>
          <w:szCs w:val="18"/>
        </w:rPr>
        <w:t>USA,</w:t>
      </w:r>
      <w:r w:rsidR="007F6087" w:rsidRPr="006A25B7">
        <w:rPr>
          <w:rFonts w:cs="Arial"/>
          <w:i/>
          <w:color w:val="auto"/>
          <w:sz w:val="18"/>
          <w:szCs w:val="18"/>
        </w:rPr>
        <w:t xml:space="preserve"> </w:t>
      </w:r>
      <w:r w:rsidR="007F6087" w:rsidRPr="006A25B7">
        <w:rPr>
          <w:rFonts w:cs="Arial"/>
          <w:color w:val="auto"/>
          <w:sz w:val="18"/>
          <w:szCs w:val="18"/>
        </w:rPr>
        <w:t>2022.</w:t>
      </w:r>
      <w:r w:rsidR="007F6087" w:rsidRPr="006A25B7">
        <w:rPr>
          <w:rFonts w:cs="Arial"/>
          <w:i/>
          <w:color w:val="auto"/>
          <w:sz w:val="18"/>
          <w:szCs w:val="18"/>
        </w:rPr>
        <w:t xml:space="preserve"> </w:t>
      </w:r>
      <w:r w:rsidR="007F6087" w:rsidRPr="006A25B7">
        <w:rPr>
          <w:rFonts w:cs="Arial"/>
          <w:color w:val="auto"/>
          <w:sz w:val="18"/>
          <w:szCs w:val="18"/>
        </w:rPr>
        <w:t>Available</w:t>
      </w:r>
      <w:r w:rsidR="007F6087" w:rsidRPr="006A25B7">
        <w:rPr>
          <w:rFonts w:cs="Arial"/>
          <w:i/>
          <w:color w:val="auto"/>
          <w:sz w:val="18"/>
          <w:szCs w:val="18"/>
        </w:rPr>
        <w:t xml:space="preserve"> </w:t>
      </w:r>
      <w:r w:rsidR="007F6087" w:rsidRPr="006A25B7">
        <w:rPr>
          <w:rFonts w:cs="Arial"/>
          <w:color w:val="auto"/>
          <w:sz w:val="18"/>
          <w:szCs w:val="18"/>
        </w:rPr>
        <w:t>online:</w:t>
      </w:r>
      <w:r w:rsidR="007F6087" w:rsidRPr="006A25B7">
        <w:rPr>
          <w:rFonts w:cs="Arial"/>
          <w:i/>
          <w:color w:val="auto"/>
          <w:sz w:val="18"/>
          <w:szCs w:val="18"/>
        </w:rPr>
        <w:t xml:space="preserve"> </w:t>
      </w:r>
      <w:r w:rsidR="007F6087" w:rsidRPr="006A25B7">
        <w:rPr>
          <w:rFonts w:cs="Arial"/>
          <w:color w:val="auto"/>
          <w:sz w:val="18"/>
          <w:szCs w:val="18"/>
        </w:rPr>
        <w:t>https://www.ncbi.nlm.nih.gov/books/NBK540996/</w:t>
      </w:r>
      <w:r w:rsidR="007F6087" w:rsidRPr="006A25B7">
        <w:rPr>
          <w:rFonts w:cs="Arial"/>
          <w:i/>
          <w:color w:val="auto"/>
          <w:sz w:val="18"/>
          <w:szCs w:val="18"/>
        </w:rPr>
        <w:t xml:space="preserve"> </w:t>
      </w:r>
      <w:r w:rsidR="007F6087" w:rsidRPr="006A25B7">
        <w:rPr>
          <w:rFonts w:cs="Arial"/>
          <w:color w:val="auto"/>
          <w:sz w:val="18"/>
          <w:szCs w:val="18"/>
        </w:rPr>
        <w:t>(accessed</w:t>
      </w:r>
      <w:r w:rsidR="007F6087" w:rsidRPr="006A25B7">
        <w:rPr>
          <w:rFonts w:cs="Arial"/>
          <w:i/>
          <w:color w:val="auto"/>
          <w:sz w:val="18"/>
          <w:szCs w:val="18"/>
        </w:rPr>
        <w:t xml:space="preserve"> </w:t>
      </w:r>
      <w:r w:rsidR="007F6087" w:rsidRPr="006A25B7">
        <w:rPr>
          <w:rFonts w:cs="Arial"/>
          <w:color w:val="auto"/>
          <w:sz w:val="18"/>
          <w:szCs w:val="18"/>
        </w:rPr>
        <w:t>on</w:t>
      </w:r>
      <w:r w:rsidR="007F6087" w:rsidRPr="006A25B7">
        <w:rPr>
          <w:rFonts w:cs="Arial"/>
          <w:i/>
          <w:color w:val="auto"/>
          <w:sz w:val="18"/>
          <w:szCs w:val="18"/>
        </w:rPr>
        <w:t xml:space="preserve"> </w:t>
      </w:r>
      <w:r w:rsidR="007F6087" w:rsidRPr="006A25B7">
        <w:rPr>
          <w:rFonts w:cs="Arial"/>
          <w:color w:val="auto"/>
          <w:sz w:val="18"/>
          <w:szCs w:val="18"/>
        </w:rPr>
        <w:t>20</w:t>
      </w:r>
      <w:r w:rsidR="007F6087" w:rsidRPr="006A25B7">
        <w:rPr>
          <w:rFonts w:cs="Arial"/>
          <w:i/>
          <w:color w:val="auto"/>
          <w:sz w:val="18"/>
          <w:szCs w:val="18"/>
        </w:rPr>
        <w:t xml:space="preserve"> </w:t>
      </w:r>
      <w:r w:rsidR="007F6087" w:rsidRPr="006A25B7">
        <w:rPr>
          <w:rFonts w:cs="Arial"/>
          <w:color w:val="auto"/>
          <w:sz w:val="18"/>
          <w:szCs w:val="18"/>
        </w:rPr>
        <w:t>July</w:t>
      </w:r>
      <w:r w:rsidR="007F6087" w:rsidRPr="006A25B7">
        <w:rPr>
          <w:rFonts w:cs="Arial"/>
          <w:i/>
          <w:color w:val="auto"/>
          <w:sz w:val="18"/>
          <w:szCs w:val="18"/>
        </w:rPr>
        <w:t xml:space="preserve"> </w:t>
      </w:r>
      <w:r w:rsidR="007F6087" w:rsidRPr="006A25B7">
        <w:rPr>
          <w:rFonts w:cs="Arial"/>
          <w:color w:val="auto"/>
          <w:sz w:val="18"/>
          <w:szCs w:val="18"/>
        </w:rPr>
        <w:t>2022).</w:t>
      </w:r>
    </w:p>
    <w:p w14:paraId="76FAD94A" w14:textId="0C73C20C" w:rsidR="007F6087" w:rsidRPr="00D01B88"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492" w:author="Safdar Muhammad Farhan (DOKT)" w:date="2022-12-05T14:16:00Z">
        <w:del w:id="493" w:author="Safdar Muhammad Farhan (DOKT) [2]" w:date="2022-12-06T12:04:00Z">
          <w:r w:rsidDel="0038396E">
            <w:rPr>
              <w:rFonts w:cs="Arial"/>
              <w:color w:val="auto"/>
              <w:sz w:val="18"/>
              <w:szCs w:val="18"/>
            </w:rPr>
            <w:delText>[</w:delText>
          </w:r>
          <w:r w:rsidDel="0038396E">
            <w:rPr>
              <w:rFonts w:cs="Arial"/>
              <w:color w:val="auto"/>
              <w:sz w:val="18"/>
              <w:szCs w:val="18"/>
            </w:rPr>
            <w:delText>4</w:delText>
          </w:r>
          <w:r w:rsidDel="0038396E">
            <w:rPr>
              <w:rFonts w:cs="Arial"/>
              <w:color w:val="auto"/>
              <w:sz w:val="18"/>
              <w:szCs w:val="18"/>
            </w:rPr>
            <w:delText xml:space="preserve">] </w:delText>
          </w:r>
        </w:del>
      </w:ins>
      <w:r w:rsidR="007F6087" w:rsidRPr="00D01B88">
        <w:rPr>
          <w:rFonts w:cs="Arial"/>
          <w:color w:val="auto"/>
          <w:sz w:val="18"/>
          <w:szCs w:val="18"/>
        </w:rPr>
        <w:t>Gupta,</w:t>
      </w:r>
      <w:r w:rsidR="007F6087" w:rsidRPr="00D01B88">
        <w:rPr>
          <w:rFonts w:cs="Arial"/>
          <w:i/>
          <w:color w:val="auto"/>
          <w:sz w:val="18"/>
          <w:szCs w:val="18"/>
        </w:rPr>
        <w:t xml:space="preserve"> </w:t>
      </w:r>
      <w:r w:rsidR="007F6087" w:rsidRPr="00D01B88">
        <w:rPr>
          <w:rFonts w:cs="Arial"/>
          <w:color w:val="auto"/>
          <w:sz w:val="18"/>
          <w:szCs w:val="18"/>
        </w:rPr>
        <w:t>V.;</w:t>
      </w:r>
      <w:r w:rsidR="007F6087" w:rsidRPr="00D01B88">
        <w:rPr>
          <w:rFonts w:cs="Arial"/>
          <w:i/>
          <w:color w:val="auto"/>
          <w:sz w:val="18"/>
          <w:szCs w:val="18"/>
        </w:rPr>
        <w:t xml:space="preserve"> </w:t>
      </w:r>
      <w:r w:rsidR="007F6087" w:rsidRPr="00D01B88">
        <w:rPr>
          <w:rFonts w:cs="Arial"/>
          <w:color w:val="auto"/>
          <w:sz w:val="18"/>
          <w:szCs w:val="18"/>
        </w:rPr>
        <w:t>Mittal,</w:t>
      </w:r>
      <w:r w:rsidR="007F6087" w:rsidRPr="00D01B88">
        <w:rPr>
          <w:rFonts w:cs="Arial"/>
          <w:i/>
          <w:color w:val="auto"/>
          <w:sz w:val="18"/>
          <w:szCs w:val="18"/>
        </w:rPr>
        <w:t xml:space="preserve"> </w:t>
      </w:r>
      <w:r w:rsidR="007F6087" w:rsidRPr="00D01B88">
        <w:rPr>
          <w:rFonts w:cs="Arial"/>
          <w:color w:val="auto"/>
          <w:sz w:val="18"/>
          <w:szCs w:val="18"/>
        </w:rPr>
        <w:t>M.</w:t>
      </w:r>
      <w:r w:rsidR="007F6087" w:rsidRPr="00D01B88">
        <w:rPr>
          <w:rFonts w:cs="Arial"/>
          <w:i/>
          <w:color w:val="auto"/>
          <w:sz w:val="18"/>
          <w:szCs w:val="18"/>
        </w:rPr>
        <w:t xml:space="preserve"> </w:t>
      </w:r>
      <w:r w:rsidR="007F6087" w:rsidRPr="00D01B88">
        <w:rPr>
          <w:rFonts w:cs="Arial"/>
          <w:color w:val="auto"/>
          <w:sz w:val="18"/>
          <w:szCs w:val="18"/>
        </w:rPr>
        <w:t>A</w:t>
      </w:r>
      <w:r w:rsidR="007F6087" w:rsidRPr="00D01B88">
        <w:rPr>
          <w:rFonts w:cs="Arial"/>
          <w:i/>
          <w:color w:val="auto"/>
          <w:sz w:val="18"/>
          <w:szCs w:val="18"/>
        </w:rPr>
        <w:t xml:space="preserve"> </w:t>
      </w:r>
      <w:r w:rsidR="007F6087" w:rsidRPr="00D01B88">
        <w:rPr>
          <w:rFonts w:cs="Arial"/>
          <w:color w:val="auto"/>
          <w:sz w:val="18"/>
          <w:szCs w:val="18"/>
        </w:rPr>
        <w:t>Comparison</w:t>
      </w:r>
      <w:r w:rsidR="007F6087" w:rsidRPr="00D01B88">
        <w:rPr>
          <w:rFonts w:cs="Arial"/>
          <w:i/>
          <w:color w:val="auto"/>
          <w:sz w:val="18"/>
          <w:szCs w:val="18"/>
        </w:rPr>
        <w:t xml:space="preserve"> </w:t>
      </w:r>
      <w:r w:rsidR="007F6087" w:rsidRPr="00D01B88">
        <w:rPr>
          <w:rFonts w:cs="Arial"/>
          <w:color w:val="auto"/>
          <w:sz w:val="18"/>
          <w:szCs w:val="18"/>
        </w:rPr>
        <w:t>of</w:t>
      </w:r>
      <w:r w:rsidR="007F6087" w:rsidRPr="00D01B88">
        <w:rPr>
          <w:rFonts w:cs="Arial"/>
          <w:i/>
          <w:color w:val="auto"/>
          <w:sz w:val="18"/>
          <w:szCs w:val="18"/>
        </w:rPr>
        <w:t xml:space="preserve"> </w:t>
      </w:r>
      <w:r w:rsidR="007F6087" w:rsidRPr="00D01B88">
        <w:rPr>
          <w:rFonts w:cs="Arial"/>
          <w:color w:val="auto"/>
          <w:sz w:val="18"/>
          <w:szCs w:val="18"/>
        </w:rPr>
        <w:t>ECG</w:t>
      </w:r>
      <w:r w:rsidR="007F6087" w:rsidRPr="00D01B88">
        <w:rPr>
          <w:rFonts w:cs="Arial"/>
          <w:i/>
          <w:color w:val="auto"/>
          <w:sz w:val="18"/>
          <w:szCs w:val="18"/>
        </w:rPr>
        <w:t xml:space="preserve"> </w:t>
      </w:r>
      <w:r w:rsidR="007F6087" w:rsidRPr="00D01B88">
        <w:rPr>
          <w:rFonts w:cs="Arial"/>
          <w:color w:val="auto"/>
          <w:sz w:val="18"/>
          <w:szCs w:val="18"/>
        </w:rPr>
        <w:t>Signal</w:t>
      </w:r>
      <w:r w:rsidR="007F6087" w:rsidRPr="00D01B88">
        <w:rPr>
          <w:rFonts w:cs="Arial"/>
          <w:i/>
          <w:color w:val="auto"/>
          <w:sz w:val="18"/>
          <w:szCs w:val="18"/>
        </w:rPr>
        <w:t xml:space="preserve"> </w:t>
      </w:r>
      <w:r w:rsidR="007F6087" w:rsidRPr="00D01B88">
        <w:rPr>
          <w:rFonts w:cs="Arial"/>
          <w:color w:val="auto"/>
          <w:sz w:val="18"/>
          <w:szCs w:val="18"/>
        </w:rPr>
        <w:t>Pre-processing</w:t>
      </w:r>
      <w:r w:rsidR="007F6087" w:rsidRPr="00D01B88">
        <w:rPr>
          <w:rFonts w:cs="Arial"/>
          <w:i/>
          <w:color w:val="auto"/>
          <w:sz w:val="18"/>
          <w:szCs w:val="18"/>
        </w:rPr>
        <w:t xml:space="preserve"> </w:t>
      </w:r>
      <w:r w:rsidR="007F6087" w:rsidRPr="00D01B88">
        <w:rPr>
          <w:rFonts w:cs="Arial"/>
          <w:color w:val="auto"/>
          <w:sz w:val="18"/>
          <w:szCs w:val="18"/>
        </w:rPr>
        <w:t>Using</w:t>
      </w:r>
      <w:r w:rsidR="007F6087" w:rsidRPr="00D01B88">
        <w:rPr>
          <w:rFonts w:cs="Arial"/>
          <w:i/>
          <w:color w:val="auto"/>
          <w:sz w:val="18"/>
          <w:szCs w:val="18"/>
        </w:rPr>
        <w:t xml:space="preserve"> </w:t>
      </w:r>
      <w:r w:rsidR="007F6087" w:rsidRPr="00D01B88">
        <w:rPr>
          <w:rFonts w:cs="Arial"/>
          <w:color w:val="auto"/>
          <w:sz w:val="18"/>
          <w:szCs w:val="18"/>
        </w:rPr>
        <w:t>FrFT,</w:t>
      </w:r>
      <w:r w:rsidR="007F6087" w:rsidRPr="00D01B88">
        <w:rPr>
          <w:rFonts w:cs="Arial"/>
          <w:i/>
          <w:color w:val="auto"/>
          <w:sz w:val="18"/>
          <w:szCs w:val="18"/>
        </w:rPr>
        <w:t xml:space="preserve"> </w:t>
      </w:r>
      <w:r w:rsidR="007F6087" w:rsidRPr="00D01B88">
        <w:rPr>
          <w:rFonts w:cs="Arial"/>
          <w:color w:val="auto"/>
          <w:sz w:val="18"/>
          <w:szCs w:val="18"/>
        </w:rPr>
        <w:t>FrWT</w:t>
      </w:r>
      <w:r w:rsidR="007F6087" w:rsidRPr="00D01B88">
        <w:rPr>
          <w:rFonts w:cs="Arial"/>
          <w:i/>
          <w:color w:val="auto"/>
          <w:sz w:val="18"/>
          <w:szCs w:val="18"/>
        </w:rPr>
        <w:t xml:space="preserve"> </w:t>
      </w:r>
      <w:r w:rsidR="007F6087" w:rsidRPr="00D01B88">
        <w:rPr>
          <w:rFonts w:cs="Arial"/>
          <w:color w:val="auto"/>
          <w:sz w:val="18"/>
          <w:szCs w:val="18"/>
        </w:rPr>
        <w:t>and</w:t>
      </w:r>
      <w:r w:rsidR="007F6087" w:rsidRPr="00D01B88">
        <w:rPr>
          <w:rFonts w:cs="Arial"/>
          <w:i/>
          <w:color w:val="auto"/>
          <w:sz w:val="18"/>
          <w:szCs w:val="18"/>
        </w:rPr>
        <w:t xml:space="preserve"> </w:t>
      </w:r>
      <w:r w:rsidR="007F6087" w:rsidRPr="00D01B88">
        <w:rPr>
          <w:rFonts w:cs="Arial"/>
          <w:color w:val="auto"/>
          <w:sz w:val="18"/>
          <w:szCs w:val="18"/>
        </w:rPr>
        <w:t>IPCA</w:t>
      </w:r>
      <w:r w:rsidR="007F6087" w:rsidRPr="00D01B88">
        <w:rPr>
          <w:rFonts w:cs="Arial"/>
          <w:i/>
          <w:color w:val="auto"/>
          <w:sz w:val="18"/>
          <w:szCs w:val="18"/>
        </w:rPr>
        <w:t xml:space="preserve"> </w:t>
      </w:r>
      <w:r w:rsidR="007F6087" w:rsidRPr="00D01B88">
        <w:rPr>
          <w:rFonts w:cs="Arial"/>
          <w:color w:val="auto"/>
          <w:sz w:val="18"/>
          <w:szCs w:val="18"/>
        </w:rPr>
        <w:t>for</w:t>
      </w:r>
      <w:r w:rsidR="007F6087" w:rsidRPr="00D01B88">
        <w:rPr>
          <w:rFonts w:cs="Arial"/>
          <w:i/>
          <w:color w:val="auto"/>
          <w:sz w:val="18"/>
          <w:szCs w:val="18"/>
        </w:rPr>
        <w:t xml:space="preserve"> </w:t>
      </w:r>
      <w:r w:rsidR="007F6087" w:rsidRPr="00D01B88">
        <w:rPr>
          <w:rFonts w:cs="Arial"/>
          <w:color w:val="auto"/>
          <w:sz w:val="18"/>
          <w:szCs w:val="18"/>
        </w:rPr>
        <w:t>Improved</w:t>
      </w:r>
      <w:r w:rsidR="007F6087" w:rsidRPr="00D01B88">
        <w:rPr>
          <w:rFonts w:cs="Arial"/>
          <w:i/>
          <w:color w:val="auto"/>
          <w:sz w:val="18"/>
          <w:szCs w:val="18"/>
        </w:rPr>
        <w:t xml:space="preserve"> </w:t>
      </w:r>
      <w:r w:rsidR="007F6087" w:rsidRPr="00D01B88">
        <w:rPr>
          <w:rFonts w:cs="Arial"/>
          <w:color w:val="auto"/>
          <w:sz w:val="18"/>
          <w:szCs w:val="18"/>
        </w:rPr>
        <w:t>Analysis.</w:t>
      </w:r>
      <w:r w:rsidR="007F6087" w:rsidRPr="00D01B88">
        <w:rPr>
          <w:rFonts w:cs="Arial"/>
          <w:i/>
          <w:color w:val="auto"/>
          <w:sz w:val="18"/>
          <w:szCs w:val="18"/>
        </w:rPr>
        <w:t xml:space="preserve"> </w:t>
      </w:r>
      <w:r w:rsidR="007F6087" w:rsidRPr="00D01B88">
        <w:rPr>
          <w:rFonts w:cs="Arial"/>
          <w:i/>
          <w:iCs/>
          <w:color w:val="auto"/>
          <w:sz w:val="18"/>
          <w:szCs w:val="18"/>
        </w:rPr>
        <w:t>IRBM</w:t>
      </w:r>
      <w:r w:rsidR="007F6087" w:rsidRPr="00D01B88">
        <w:rPr>
          <w:rFonts w:cs="Arial"/>
          <w:i/>
          <w:color w:val="auto"/>
          <w:sz w:val="18"/>
          <w:szCs w:val="18"/>
        </w:rPr>
        <w:t xml:space="preserve"> </w:t>
      </w:r>
      <w:r w:rsidR="007F6087" w:rsidRPr="00D01B88">
        <w:rPr>
          <w:rFonts w:cs="Arial"/>
          <w:b/>
          <w:color w:val="auto"/>
          <w:sz w:val="18"/>
          <w:szCs w:val="18"/>
        </w:rPr>
        <w:t>2019</w:t>
      </w:r>
      <w:r w:rsidR="007F6087" w:rsidRPr="00D01B88">
        <w:rPr>
          <w:rFonts w:cs="Arial"/>
          <w:color w:val="auto"/>
          <w:sz w:val="18"/>
          <w:szCs w:val="18"/>
        </w:rPr>
        <w:t>,</w:t>
      </w:r>
      <w:r w:rsidR="007F6087" w:rsidRPr="00D01B88">
        <w:rPr>
          <w:rFonts w:cs="Arial"/>
          <w:i/>
          <w:color w:val="auto"/>
          <w:sz w:val="18"/>
          <w:szCs w:val="18"/>
        </w:rPr>
        <w:t xml:space="preserve"> 40</w:t>
      </w:r>
      <w:r w:rsidR="007F6087" w:rsidRPr="00D01B88">
        <w:rPr>
          <w:rFonts w:cs="Arial"/>
          <w:color w:val="auto"/>
          <w:sz w:val="18"/>
          <w:szCs w:val="18"/>
        </w:rPr>
        <w:t>,</w:t>
      </w:r>
      <w:r w:rsidR="007F6087" w:rsidRPr="00D01B88">
        <w:rPr>
          <w:rFonts w:cs="Arial"/>
          <w:i/>
          <w:color w:val="auto"/>
          <w:sz w:val="18"/>
          <w:szCs w:val="18"/>
        </w:rPr>
        <w:t xml:space="preserve"> </w:t>
      </w:r>
      <w:r w:rsidR="007F6087" w:rsidRPr="00D01B88">
        <w:rPr>
          <w:rFonts w:cs="Arial"/>
          <w:color w:val="auto"/>
          <w:sz w:val="18"/>
          <w:szCs w:val="18"/>
        </w:rPr>
        <w:t>145–56.</w:t>
      </w:r>
    </w:p>
    <w:p w14:paraId="106EF2D5" w14:textId="3D45479D" w:rsidR="007F6087" w:rsidRPr="00EB69C6"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highlight w:val="yellow"/>
        </w:rPr>
      </w:pPr>
      <w:ins w:id="494" w:author="Safdar Muhammad Farhan (DOKT)" w:date="2022-12-05T14:16:00Z">
        <w:del w:id="495" w:author="Safdar Muhammad Farhan (DOKT) [2]" w:date="2022-12-06T12:04:00Z">
          <w:r w:rsidDel="0038396E">
            <w:rPr>
              <w:rFonts w:cs="Arial"/>
              <w:color w:val="auto"/>
              <w:sz w:val="18"/>
              <w:szCs w:val="18"/>
            </w:rPr>
            <w:delText>[</w:delText>
          </w:r>
          <w:r w:rsidDel="0038396E">
            <w:rPr>
              <w:rFonts w:cs="Arial"/>
              <w:color w:val="auto"/>
              <w:sz w:val="18"/>
              <w:szCs w:val="18"/>
            </w:rPr>
            <w:delText>5</w:delText>
          </w:r>
          <w:r w:rsidDel="0038396E">
            <w:rPr>
              <w:rFonts w:cs="Arial"/>
              <w:color w:val="auto"/>
              <w:sz w:val="18"/>
              <w:szCs w:val="18"/>
            </w:rPr>
            <w:delText xml:space="preserve">] </w:delText>
          </w:r>
        </w:del>
      </w:ins>
      <w:r w:rsidR="007F6087" w:rsidRPr="00D01B88">
        <w:rPr>
          <w:rFonts w:cs="Arial"/>
          <w:color w:val="auto"/>
          <w:sz w:val="18"/>
          <w:szCs w:val="18"/>
        </w:rPr>
        <w:t>Gupta,</w:t>
      </w:r>
      <w:r w:rsidR="007F6087" w:rsidRPr="00D01B88">
        <w:rPr>
          <w:rFonts w:cs="Arial"/>
          <w:i/>
          <w:color w:val="auto"/>
          <w:sz w:val="18"/>
          <w:szCs w:val="18"/>
        </w:rPr>
        <w:t xml:space="preserve"> </w:t>
      </w:r>
      <w:r w:rsidR="007F6087" w:rsidRPr="00D01B88">
        <w:rPr>
          <w:rFonts w:cs="Arial"/>
          <w:color w:val="auto"/>
          <w:sz w:val="18"/>
          <w:szCs w:val="18"/>
        </w:rPr>
        <w:t>V.;</w:t>
      </w:r>
      <w:r w:rsidR="007F6087" w:rsidRPr="00D01B88">
        <w:rPr>
          <w:rFonts w:cs="Arial"/>
          <w:i/>
          <w:color w:val="auto"/>
          <w:sz w:val="18"/>
          <w:szCs w:val="18"/>
        </w:rPr>
        <w:t xml:space="preserve"> </w:t>
      </w:r>
      <w:r w:rsidR="007F6087" w:rsidRPr="00D01B88">
        <w:rPr>
          <w:rFonts w:cs="Arial"/>
          <w:color w:val="auto"/>
          <w:sz w:val="18"/>
          <w:szCs w:val="18"/>
        </w:rPr>
        <w:t>Mittal,</w:t>
      </w:r>
      <w:r w:rsidR="007F6087" w:rsidRPr="00D01B88">
        <w:rPr>
          <w:rFonts w:cs="Arial"/>
          <w:i/>
          <w:color w:val="auto"/>
          <w:sz w:val="18"/>
          <w:szCs w:val="18"/>
        </w:rPr>
        <w:t xml:space="preserve"> </w:t>
      </w:r>
      <w:r w:rsidR="007F6087" w:rsidRPr="00D01B88">
        <w:rPr>
          <w:rFonts w:cs="Arial"/>
          <w:color w:val="auto"/>
          <w:sz w:val="18"/>
          <w:szCs w:val="18"/>
        </w:rPr>
        <w:t>M.;</w:t>
      </w:r>
      <w:r w:rsidR="007F6087" w:rsidRPr="00D01B88">
        <w:rPr>
          <w:rFonts w:cs="Arial"/>
          <w:i/>
          <w:color w:val="auto"/>
          <w:sz w:val="18"/>
          <w:szCs w:val="18"/>
        </w:rPr>
        <w:t xml:space="preserve"> </w:t>
      </w:r>
      <w:r w:rsidR="007F6087" w:rsidRPr="00D01B88">
        <w:rPr>
          <w:rFonts w:cs="Arial"/>
          <w:color w:val="auto"/>
          <w:sz w:val="18"/>
          <w:szCs w:val="18"/>
        </w:rPr>
        <w:t>Mittal,</w:t>
      </w:r>
      <w:r w:rsidR="007F6087" w:rsidRPr="00D01B88">
        <w:rPr>
          <w:rFonts w:cs="Arial"/>
          <w:i/>
          <w:color w:val="auto"/>
          <w:sz w:val="18"/>
          <w:szCs w:val="18"/>
        </w:rPr>
        <w:t xml:space="preserve"> </w:t>
      </w:r>
      <w:r w:rsidR="007F6087" w:rsidRPr="00D01B88">
        <w:rPr>
          <w:rFonts w:cs="Arial"/>
          <w:color w:val="auto"/>
          <w:sz w:val="18"/>
          <w:szCs w:val="18"/>
        </w:rPr>
        <w:t>V.</w:t>
      </w:r>
      <w:r w:rsidR="007F6087" w:rsidRPr="00D01B88">
        <w:rPr>
          <w:rFonts w:cs="Arial"/>
          <w:i/>
          <w:color w:val="auto"/>
          <w:sz w:val="18"/>
          <w:szCs w:val="18"/>
        </w:rPr>
        <w:t xml:space="preserve"> </w:t>
      </w:r>
      <w:r w:rsidR="007F6087" w:rsidRPr="00D01B88">
        <w:rPr>
          <w:rFonts w:cs="Arial"/>
          <w:color w:val="auto"/>
          <w:sz w:val="18"/>
          <w:szCs w:val="18"/>
        </w:rPr>
        <w:t>Performance</w:t>
      </w:r>
      <w:r w:rsidR="007F6087" w:rsidRPr="00D01B88">
        <w:rPr>
          <w:rFonts w:cs="Arial"/>
          <w:i/>
          <w:color w:val="auto"/>
          <w:sz w:val="18"/>
          <w:szCs w:val="18"/>
        </w:rPr>
        <w:t xml:space="preserve"> </w:t>
      </w:r>
      <w:r w:rsidR="007F6087" w:rsidRPr="00D01B88">
        <w:rPr>
          <w:rFonts w:cs="Arial"/>
          <w:color w:val="auto"/>
          <w:sz w:val="18"/>
          <w:szCs w:val="18"/>
        </w:rPr>
        <w:t>Evaluation</w:t>
      </w:r>
      <w:r w:rsidR="007F6087" w:rsidRPr="00D01B88">
        <w:rPr>
          <w:rFonts w:cs="Arial"/>
          <w:i/>
          <w:color w:val="auto"/>
          <w:sz w:val="18"/>
          <w:szCs w:val="18"/>
        </w:rPr>
        <w:t xml:space="preserve"> </w:t>
      </w:r>
      <w:r w:rsidR="007F6087" w:rsidRPr="00D01B88">
        <w:rPr>
          <w:rFonts w:cs="Arial"/>
          <w:color w:val="auto"/>
          <w:sz w:val="18"/>
          <w:szCs w:val="18"/>
        </w:rPr>
        <w:t>of</w:t>
      </w:r>
      <w:r w:rsidR="007F6087" w:rsidRPr="00D01B88">
        <w:rPr>
          <w:rFonts w:cs="Arial"/>
          <w:i/>
          <w:color w:val="auto"/>
          <w:sz w:val="18"/>
          <w:szCs w:val="18"/>
        </w:rPr>
        <w:t xml:space="preserve"> </w:t>
      </w:r>
      <w:r w:rsidR="007F6087" w:rsidRPr="00D01B88">
        <w:rPr>
          <w:rFonts w:cs="Arial"/>
          <w:color w:val="auto"/>
          <w:sz w:val="18"/>
          <w:szCs w:val="18"/>
        </w:rPr>
        <w:t>Various</w:t>
      </w:r>
      <w:r w:rsidR="007F6087" w:rsidRPr="00D01B88">
        <w:rPr>
          <w:rFonts w:cs="Arial"/>
          <w:i/>
          <w:color w:val="auto"/>
          <w:sz w:val="18"/>
          <w:szCs w:val="18"/>
        </w:rPr>
        <w:t xml:space="preserve"> </w:t>
      </w:r>
      <w:r w:rsidR="007F6087" w:rsidRPr="00D01B88">
        <w:rPr>
          <w:rFonts w:cs="Arial"/>
          <w:color w:val="auto"/>
          <w:sz w:val="18"/>
          <w:szCs w:val="18"/>
        </w:rPr>
        <w:t>Pre-Processing</w:t>
      </w:r>
      <w:r w:rsidR="007F6087" w:rsidRPr="00D01B88">
        <w:rPr>
          <w:rFonts w:cs="Arial"/>
          <w:i/>
          <w:color w:val="auto"/>
          <w:sz w:val="18"/>
          <w:szCs w:val="18"/>
        </w:rPr>
        <w:t xml:space="preserve"> </w:t>
      </w:r>
      <w:r w:rsidR="007F6087" w:rsidRPr="00D01B88">
        <w:rPr>
          <w:rFonts w:cs="Arial"/>
          <w:color w:val="auto"/>
          <w:sz w:val="18"/>
          <w:szCs w:val="18"/>
        </w:rPr>
        <w:t>Techniques</w:t>
      </w:r>
      <w:r w:rsidR="007F6087" w:rsidRPr="00D01B88">
        <w:rPr>
          <w:rFonts w:cs="Arial"/>
          <w:i/>
          <w:color w:val="auto"/>
          <w:sz w:val="18"/>
          <w:szCs w:val="18"/>
        </w:rPr>
        <w:t xml:space="preserve"> </w:t>
      </w:r>
      <w:r w:rsidR="007F6087" w:rsidRPr="00D01B88">
        <w:rPr>
          <w:rFonts w:cs="Arial"/>
          <w:color w:val="auto"/>
          <w:sz w:val="18"/>
          <w:szCs w:val="18"/>
        </w:rPr>
        <w:t>for</w:t>
      </w:r>
      <w:r w:rsidR="007F6087" w:rsidRPr="00D01B88">
        <w:rPr>
          <w:rFonts w:cs="Arial"/>
          <w:i/>
          <w:color w:val="auto"/>
          <w:sz w:val="18"/>
          <w:szCs w:val="18"/>
        </w:rPr>
        <w:t xml:space="preserve"> </w:t>
      </w:r>
      <w:r w:rsidR="007F6087" w:rsidRPr="00D01B88">
        <w:rPr>
          <w:rFonts w:cs="Arial"/>
          <w:color w:val="auto"/>
          <w:sz w:val="18"/>
          <w:szCs w:val="18"/>
        </w:rPr>
        <w:t>R-Peak</w:t>
      </w:r>
      <w:r w:rsidR="007F6087" w:rsidRPr="00D01B88">
        <w:rPr>
          <w:rFonts w:cs="Arial"/>
          <w:i/>
          <w:color w:val="auto"/>
          <w:sz w:val="18"/>
          <w:szCs w:val="18"/>
        </w:rPr>
        <w:t xml:space="preserve"> </w:t>
      </w:r>
      <w:r w:rsidR="007F6087" w:rsidRPr="00D01B88">
        <w:rPr>
          <w:rFonts w:cs="Arial"/>
          <w:color w:val="auto"/>
          <w:sz w:val="18"/>
          <w:szCs w:val="18"/>
        </w:rPr>
        <w:t>Detection</w:t>
      </w:r>
      <w:r w:rsidR="007F6087" w:rsidRPr="00D01B88">
        <w:rPr>
          <w:rFonts w:cs="Arial"/>
          <w:i/>
          <w:color w:val="auto"/>
          <w:sz w:val="18"/>
          <w:szCs w:val="18"/>
        </w:rPr>
        <w:t xml:space="preserve"> </w:t>
      </w:r>
      <w:r w:rsidR="007F6087" w:rsidRPr="00D01B88">
        <w:rPr>
          <w:rFonts w:cs="Arial"/>
          <w:color w:val="auto"/>
          <w:sz w:val="18"/>
          <w:szCs w:val="18"/>
        </w:rPr>
        <w:t>in</w:t>
      </w:r>
      <w:r w:rsidR="007F6087" w:rsidRPr="00D01B88">
        <w:rPr>
          <w:rFonts w:cs="Arial"/>
          <w:i/>
          <w:color w:val="auto"/>
          <w:sz w:val="18"/>
          <w:szCs w:val="18"/>
        </w:rPr>
        <w:t xml:space="preserve"> </w:t>
      </w:r>
      <w:r w:rsidR="007F6087" w:rsidRPr="00D01B88">
        <w:rPr>
          <w:rFonts w:cs="Arial"/>
          <w:color w:val="auto"/>
          <w:sz w:val="18"/>
          <w:szCs w:val="18"/>
        </w:rPr>
        <w:t>ECG</w:t>
      </w:r>
      <w:r w:rsidR="007F6087" w:rsidRPr="00D01B88">
        <w:rPr>
          <w:rFonts w:cs="Arial"/>
          <w:i/>
          <w:color w:val="auto"/>
          <w:sz w:val="18"/>
          <w:szCs w:val="18"/>
        </w:rPr>
        <w:t xml:space="preserve"> </w:t>
      </w:r>
      <w:r w:rsidR="007F6087" w:rsidRPr="00D01B88">
        <w:rPr>
          <w:rFonts w:cs="Arial"/>
          <w:color w:val="auto"/>
          <w:sz w:val="18"/>
          <w:szCs w:val="18"/>
        </w:rPr>
        <w:t>Signal.</w:t>
      </w:r>
      <w:r w:rsidR="007F6087" w:rsidRPr="00D01B88">
        <w:rPr>
          <w:rFonts w:cs="Arial"/>
          <w:i/>
          <w:color w:val="auto"/>
          <w:sz w:val="18"/>
          <w:szCs w:val="18"/>
        </w:rPr>
        <w:t xml:space="preserve"> </w:t>
      </w:r>
      <w:r w:rsidR="007F6087" w:rsidRPr="00D01B88">
        <w:rPr>
          <w:rFonts w:cs="Arial"/>
          <w:i/>
          <w:iCs/>
          <w:color w:val="auto"/>
          <w:sz w:val="18"/>
          <w:szCs w:val="18"/>
        </w:rPr>
        <w:t xml:space="preserve">IETE J. Res. </w:t>
      </w:r>
      <w:r w:rsidR="007F6087" w:rsidRPr="00EB69C6">
        <w:rPr>
          <w:rFonts w:cs="Arial"/>
          <w:b/>
          <w:color w:val="auto"/>
          <w:sz w:val="18"/>
          <w:szCs w:val="18"/>
        </w:rPr>
        <w:t>2020</w:t>
      </w:r>
      <w:r w:rsidR="007F6087" w:rsidRPr="00EB69C6">
        <w:rPr>
          <w:rFonts w:cs="Arial"/>
          <w:color w:val="auto"/>
          <w:sz w:val="18"/>
          <w:szCs w:val="18"/>
          <w:highlight w:val="yellow"/>
        </w:rPr>
        <w:t>,</w:t>
      </w:r>
      <w:r w:rsidR="007F6087">
        <w:rPr>
          <w:rFonts w:cs="Arial"/>
          <w:color w:val="auto"/>
          <w:sz w:val="18"/>
          <w:szCs w:val="18"/>
          <w:highlight w:val="yellow"/>
        </w:rPr>
        <w:t xml:space="preserve"> </w:t>
      </w:r>
      <w:commentRangeStart w:id="496"/>
      <w:commentRangeStart w:id="497"/>
      <w:r w:rsidR="007F6087" w:rsidRPr="00EB69C6">
        <w:rPr>
          <w:rFonts w:cs="Arial"/>
          <w:i/>
          <w:iCs/>
          <w:color w:val="auto"/>
          <w:sz w:val="18"/>
          <w:szCs w:val="18"/>
          <w:highlight w:val="yellow"/>
        </w:rPr>
        <w:t>68</w:t>
      </w:r>
      <w:commentRangeEnd w:id="496"/>
      <w:r w:rsidR="007F6087">
        <w:rPr>
          <w:rStyle w:val="CommentReference"/>
        </w:rPr>
        <w:commentReference w:id="496"/>
      </w:r>
      <w:commentRangeEnd w:id="497"/>
      <w:r w:rsidR="00BE3723">
        <w:rPr>
          <w:rStyle w:val="CommentReference"/>
        </w:rPr>
        <w:commentReference w:id="497"/>
      </w:r>
      <w:r w:rsidR="007F6087" w:rsidRPr="00EB69C6">
        <w:rPr>
          <w:rFonts w:cs="Arial"/>
          <w:color w:val="auto"/>
          <w:sz w:val="18"/>
          <w:szCs w:val="18"/>
          <w:highlight w:val="yellow"/>
        </w:rPr>
        <w:t>, 3267–3282.</w:t>
      </w:r>
    </w:p>
    <w:p w14:paraId="0B668E1A" w14:textId="2EB1CD35" w:rsidR="007F6087" w:rsidRPr="00D01B88"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498" w:author="Safdar Muhammad Farhan (DOKT)" w:date="2022-12-05T14:16:00Z">
        <w:del w:id="499" w:author="Safdar Muhammad Farhan (DOKT) [2]" w:date="2022-12-06T12:04:00Z">
          <w:r w:rsidDel="0038396E">
            <w:rPr>
              <w:rFonts w:cs="Arial"/>
              <w:color w:val="auto"/>
              <w:sz w:val="18"/>
              <w:szCs w:val="18"/>
            </w:rPr>
            <w:delText>[</w:delText>
          </w:r>
          <w:r w:rsidDel="0038396E">
            <w:rPr>
              <w:rFonts w:cs="Arial"/>
              <w:color w:val="auto"/>
              <w:sz w:val="18"/>
              <w:szCs w:val="18"/>
            </w:rPr>
            <w:delText>6</w:delText>
          </w:r>
          <w:r w:rsidDel="0038396E">
            <w:rPr>
              <w:rFonts w:cs="Arial"/>
              <w:color w:val="auto"/>
              <w:sz w:val="18"/>
              <w:szCs w:val="18"/>
            </w:rPr>
            <w:delText xml:space="preserve">] </w:delText>
          </w:r>
        </w:del>
      </w:ins>
      <w:r w:rsidR="007F6087" w:rsidRPr="00D01B88">
        <w:rPr>
          <w:rFonts w:cs="Arial"/>
          <w:color w:val="auto"/>
          <w:sz w:val="18"/>
          <w:szCs w:val="18"/>
        </w:rPr>
        <w:t>Mortezaee,</w:t>
      </w:r>
      <w:r w:rsidR="007F6087" w:rsidRPr="00D01B88">
        <w:rPr>
          <w:rFonts w:cs="Arial"/>
          <w:i/>
          <w:color w:val="auto"/>
          <w:sz w:val="18"/>
          <w:szCs w:val="18"/>
        </w:rPr>
        <w:t xml:space="preserve"> </w:t>
      </w:r>
      <w:r w:rsidR="007F6087" w:rsidRPr="00D01B88">
        <w:rPr>
          <w:rFonts w:cs="Arial"/>
          <w:color w:val="auto"/>
          <w:sz w:val="18"/>
          <w:szCs w:val="18"/>
        </w:rPr>
        <w:t>M.;</w:t>
      </w:r>
      <w:r w:rsidR="007F6087" w:rsidRPr="00D01B88">
        <w:rPr>
          <w:rFonts w:cs="Arial"/>
          <w:i/>
          <w:color w:val="auto"/>
          <w:sz w:val="18"/>
          <w:szCs w:val="18"/>
        </w:rPr>
        <w:t xml:space="preserve"> </w:t>
      </w:r>
      <w:r w:rsidR="007F6087" w:rsidRPr="00D01B88">
        <w:rPr>
          <w:rFonts w:cs="Arial"/>
          <w:color w:val="auto"/>
          <w:sz w:val="18"/>
          <w:szCs w:val="18"/>
        </w:rPr>
        <w:t>Mortezaie,</w:t>
      </w:r>
      <w:r w:rsidR="007F6087" w:rsidRPr="00D01B88">
        <w:rPr>
          <w:rFonts w:cs="Arial"/>
          <w:i/>
          <w:color w:val="auto"/>
          <w:sz w:val="18"/>
          <w:szCs w:val="18"/>
        </w:rPr>
        <w:t xml:space="preserve"> </w:t>
      </w:r>
      <w:r w:rsidR="007F6087" w:rsidRPr="00D01B88">
        <w:rPr>
          <w:rFonts w:cs="Arial"/>
          <w:color w:val="auto"/>
          <w:sz w:val="18"/>
          <w:szCs w:val="18"/>
        </w:rPr>
        <w:t>Z.;</w:t>
      </w:r>
      <w:r w:rsidR="007F6087" w:rsidRPr="00D01B88">
        <w:rPr>
          <w:rFonts w:cs="Arial"/>
          <w:i/>
          <w:color w:val="auto"/>
          <w:sz w:val="18"/>
          <w:szCs w:val="18"/>
        </w:rPr>
        <w:t xml:space="preserve"> </w:t>
      </w:r>
      <w:r w:rsidR="007F6087" w:rsidRPr="00D01B88">
        <w:rPr>
          <w:rFonts w:cs="Arial"/>
          <w:color w:val="auto"/>
          <w:sz w:val="18"/>
          <w:szCs w:val="18"/>
        </w:rPr>
        <w:t>Abolghasemi,</w:t>
      </w:r>
      <w:r w:rsidR="007F6087" w:rsidRPr="00D01B88">
        <w:rPr>
          <w:rFonts w:cs="Arial"/>
          <w:i/>
          <w:color w:val="auto"/>
          <w:sz w:val="18"/>
          <w:szCs w:val="18"/>
        </w:rPr>
        <w:t xml:space="preserve"> </w:t>
      </w:r>
      <w:r w:rsidR="007F6087" w:rsidRPr="00D01B88">
        <w:rPr>
          <w:rFonts w:cs="Arial"/>
          <w:color w:val="auto"/>
          <w:sz w:val="18"/>
          <w:szCs w:val="18"/>
        </w:rPr>
        <w:t>V.</w:t>
      </w:r>
      <w:r w:rsidR="007F6087" w:rsidRPr="00D01B88">
        <w:rPr>
          <w:rFonts w:cs="Arial"/>
          <w:i/>
          <w:color w:val="auto"/>
          <w:sz w:val="18"/>
          <w:szCs w:val="18"/>
        </w:rPr>
        <w:t xml:space="preserve"> </w:t>
      </w:r>
      <w:r w:rsidR="007F6087" w:rsidRPr="00D01B88">
        <w:rPr>
          <w:rFonts w:cs="Arial"/>
          <w:color w:val="auto"/>
          <w:sz w:val="18"/>
          <w:szCs w:val="18"/>
        </w:rPr>
        <w:t>An</w:t>
      </w:r>
      <w:r w:rsidR="007F6087" w:rsidRPr="00D01B88">
        <w:rPr>
          <w:rFonts w:cs="Arial"/>
          <w:i/>
          <w:color w:val="auto"/>
          <w:sz w:val="18"/>
          <w:szCs w:val="18"/>
        </w:rPr>
        <w:t xml:space="preserve"> </w:t>
      </w:r>
      <w:r w:rsidR="007F6087" w:rsidRPr="00D01B88">
        <w:rPr>
          <w:rFonts w:cs="Arial"/>
          <w:color w:val="auto"/>
          <w:sz w:val="18"/>
          <w:szCs w:val="18"/>
        </w:rPr>
        <w:t>Improved</w:t>
      </w:r>
      <w:r w:rsidR="007F6087" w:rsidRPr="00D01B88">
        <w:rPr>
          <w:rFonts w:cs="Arial"/>
          <w:i/>
          <w:color w:val="auto"/>
          <w:sz w:val="18"/>
          <w:szCs w:val="18"/>
        </w:rPr>
        <w:t xml:space="preserve"> </w:t>
      </w:r>
      <w:r w:rsidR="007F6087" w:rsidRPr="00D01B88">
        <w:rPr>
          <w:rFonts w:cs="Arial"/>
          <w:color w:val="auto"/>
          <w:sz w:val="18"/>
          <w:szCs w:val="18"/>
        </w:rPr>
        <w:t>SSA-Based</w:t>
      </w:r>
      <w:r w:rsidR="007F6087" w:rsidRPr="00D01B88">
        <w:rPr>
          <w:rFonts w:cs="Arial"/>
          <w:i/>
          <w:color w:val="auto"/>
          <w:sz w:val="18"/>
          <w:szCs w:val="18"/>
        </w:rPr>
        <w:t xml:space="preserve"> </w:t>
      </w:r>
      <w:r w:rsidR="007F6087" w:rsidRPr="00D01B88">
        <w:rPr>
          <w:rFonts w:cs="Arial"/>
          <w:color w:val="auto"/>
          <w:sz w:val="18"/>
          <w:szCs w:val="18"/>
        </w:rPr>
        <w:t>Technique</w:t>
      </w:r>
      <w:r w:rsidR="007F6087" w:rsidRPr="00D01B88">
        <w:rPr>
          <w:rFonts w:cs="Arial"/>
          <w:i/>
          <w:color w:val="auto"/>
          <w:sz w:val="18"/>
          <w:szCs w:val="18"/>
        </w:rPr>
        <w:t xml:space="preserve"> </w:t>
      </w:r>
      <w:r w:rsidR="007F6087" w:rsidRPr="00D01B88">
        <w:rPr>
          <w:rFonts w:cs="Arial"/>
          <w:color w:val="auto"/>
          <w:sz w:val="18"/>
          <w:szCs w:val="18"/>
        </w:rPr>
        <w:t>for</w:t>
      </w:r>
      <w:r w:rsidR="007F6087" w:rsidRPr="00D01B88">
        <w:rPr>
          <w:rFonts w:cs="Arial"/>
          <w:i/>
          <w:color w:val="auto"/>
          <w:sz w:val="18"/>
          <w:szCs w:val="18"/>
        </w:rPr>
        <w:t xml:space="preserve"> </w:t>
      </w:r>
      <w:r w:rsidR="007F6087" w:rsidRPr="00D01B88">
        <w:rPr>
          <w:rFonts w:cs="Arial"/>
          <w:color w:val="auto"/>
          <w:sz w:val="18"/>
          <w:szCs w:val="18"/>
        </w:rPr>
        <w:t>EMG</w:t>
      </w:r>
      <w:r w:rsidR="007F6087" w:rsidRPr="00D01B88">
        <w:rPr>
          <w:rFonts w:cs="Arial"/>
          <w:i/>
          <w:color w:val="auto"/>
          <w:sz w:val="18"/>
          <w:szCs w:val="18"/>
        </w:rPr>
        <w:t xml:space="preserve"> </w:t>
      </w:r>
      <w:r w:rsidR="007F6087" w:rsidRPr="00D01B88">
        <w:rPr>
          <w:rFonts w:cs="Arial"/>
          <w:color w:val="auto"/>
          <w:sz w:val="18"/>
          <w:szCs w:val="18"/>
        </w:rPr>
        <w:t>Removal</w:t>
      </w:r>
      <w:r w:rsidR="007F6087" w:rsidRPr="00D01B88">
        <w:rPr>
          <w:rFonts w:cs="Arial"/>
          <w:i/>
          <w:color w:val="auto"/>
          <w:sz w:val="18"/>
          <w:szCs w:val="18"/>
        </w:rPr>
        <w:t xml:space="preserve"> </w:t>
      </w:r>
      <w:r w:rsidR="007F6087" w:rsidRPr="00D01B88">
        <w:rPr>
          <w:rFonts w:cs="Arial"/>
          <w:color w:val="auto"/>
          <w:sz w:val="18"/>
          <w:szCs w:val="18"/>
        </w:rPr>
        <w:t>from</w:t>
      </w:r>
      <w:r w:rsidR="007F6087" w:rsidRPr="00D01B88">
        <w:rPr>
          <w:rFonts w:cs="Arial"/>
          <w:i/>
          <w:color w:val="auto"/>
          <w:sz w:val="18"/>
          <w:szCs w:val="18"/>
        </w:rPr>
        <w:t xml:space="preserve"> </w:t>
      </w:r>
      <w:r w:rsidR="007F6087" w:rsidRPr="00D01B88">
        <w:rPr>
          <w:rFonts w:cs="Arial"/>
          <w:color w:val="auto"/>
          <w:sz w:val="18"/>
          <w:szCs w:val="18"/>
        </w:rPr>
        <w:t>ECG.</w:t>
      </w:r>
      <w:r w:rsidR="007F6087" w:rsidRPr="00D01B88">
        <w:rPr>
          <w:rFonts w:cs="Arial"/>
          <w:i/>
          <w:color w:val="auto"/>
          <w:sz w:val="18"/>
          <w:szCs w:val="18"/>
        </w:rPr>
        <w:t xml:space="preserve"> </w:t>
      </w:r>
      <w:r w:rsidR="007F6087" w:rsidRPr="00D01B88">
        <w:rPr>
          <w:rFonts w:cs="Arial"/>
          <w:i/>
          <w:iCs/>
          <w:color w:val="auto"/>
          <w:sz w:val="18"/>
          <w:szCs w:val="18"/>
        </w:rPr>
        <w:t>IRBM</w:t>
      </w:r>
      <w:r w:rsidR="007F6087" w:rsidRPr="00D01B88">
        <w:rPr>
          <w:rFonts w:cs="Arial"/>
          <w:i/>
          <w:color w:val="auto"/>
          <w:sz w:val="18"/>
          <w:szCs w:val="18"/>
        </w:rPr>
        <w:t xml:space="preserve"> </w:t>
      </w:r>
      <w:r w:rsidR="007F6087" w:rsidRPr="00D01B88">
        <w:rPr>
          <w:rFonts w:cs="Arial"/>
          <w:b/>
          <w:color w:val="auto"/>
          <w:sz w:val="18"/>
          <w:szCs w:val="18"/>
        </w:rPr>
        <w:t>2019</w:t>
      </w:r>
      <w:r w:rsidR="007F6087" w:rsidRPr="00D01B88">
        <w:rPr>
          <w:rFonts w:cs="Arial"/>
          <w:color w:val="auto"/>
          <w:sz w:val="18"/>
          <w:szCs w:val="18"/>
        </w:rPr>
        <w:t>,</w:t>
      </w:r>
      <w:r w:rsidR="007F6087" w:rsidRPr="00D01B88">
        <w:rPr>
          <w:rFonts w:cs="Arial"/>
          <w:i/>
          <w:color w:val="auto"/>
          <w:sz w:val="18"/>
          <w:szCs w:val="18"/>
        </w:rPr>
        <w:t xml:space="preserve"> 40</w:t>
      </w:r>
      <w:r w:rsidR="007F6087" w:rsidRPr="00D01B88">
        <w:rPr>
          <w:rFonts w:cs="Arial"/>
          <w:color w:val="auto"/>
          <w:sz w:val="18"/>
          <w:szCs w:val="18"/>
        </w:rPr>
        <w:t>,</w:t>
      </w:r>
      <w:r w:rsidR="007F6087" w:rsidRPr="00D01B88">
        <w:rPr>
          <w:rFonts w:cs="Arial"/>
          <w:i/>
          <w:color w:val="auto"/>
          <w:sz w:val="18"/>
          <w:szCs w:val="18"/>
        </w:rPr>
        <w:t xml:space="preserve"> </w:t>
      </w:r>
      <w:r w:rsidR="007F6087" w:rsidRPr="00D01B88">
        <w:rPr>
          <w:rFonts w:cs="Arial"/>
          <w:color w:val="auto"/>
          <w:sz w:val="18"/>
          <w:szCs w:val="18"/>
        </w:rPr>
        <w:t>62–8.</w:t>
      </w:r>
    </w:p>
    <w:p w14:paraId="7866422D" w14:textId="0BA61A16" w:rsidR="007F6087" w:rsidRPr="00D01B88"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500" w:author="Safdar Muhammad Farhan (DOKT)" w:date="2022-12-05T14:16:00Z">
        <w:del w:id="501" w:author="Safdar Muhammad Farhan (DOKT) [2]" w:date="2022-12-06T12:04:00Z">
          <w:r w:rsidDel="0038396E">
            <w:rPr>
              <w:rFonts w:cs="Arial"/>
              <w:color w:val="auto"/>
              <w:sz w:val="18"/>
              <w:szCs w:val="18"/>
            </w:rPr>
            <w:delText>[</w:delText>
          </w:r>
          <w:r w:rsidDel="0038396E">
            <w:rPr>
              <w:rFonts w:cs="Arial"/>
              <w:color w:val="auto"/>
              <w:sz w:val="18"/>
              <w:szCs w:val="18"/>
            </w:rPr>
            <w:delText>7</w:delText>
          </w:r>
          <w:r w:rsidDel="0038396E">
            <w:rPr>
              <w:rFonts w:cs="Arial"/>
              <w:color w:val="auto"/>
              <w:sz w:val="18"/>
              <w:szCs w:val="18"/>
            </w:rPr>
            <w:delText xml:space="preserve">] </w:delText>
          </w:r>
        </w:del>
      </w:ins>
      <w:r w:rsidR="007F6087" w:rsidRPr="00D01B88">
        <w:rPr>
          <w:rFonts w:cs="Arial"/>
          <w:color w:val="auto"/>
          <w:sz w:val="18"/>
          <w:szCs w:val="18"/>
        </w:rPr>
        <w:t>Al-Ghraibah,</w:t>
      </w:r>
      <w:r w:rsidR="007F6087" w:rsidRPr="00D01B88">
        <w:rPr>
          <w:rFonts w:cs="Arial"/>
          <w:i/>
          <w:color w:val="auto"/>
          <w:sz w:val="18"/>
          <w:szCs w:val="18"/>
        </w:rPr>
        <w:t xml:space="preserve"> </w:t>
      </w:r>
      <w:r w:rsidR="007F6087" w:rsidRPr="00D01B88">
        <w:rPr>
          <w:rFonts w:cs="Arial"/>
          <w:color w:val="auto"/>
          <w:sz w:val="18"/>
          <w:szCs w:val="18"/>
        </w:rPr>
        <w:t>A.;</w:t>
      </w:r>
      <w:r w:rsidR="007F6087" w:rsidRPr="00D01B88">
        <w:rPr>
          <w:rFonts w:cs="Arial"/>
          <w:i/>
          <w:color w:val="auto"/>
          <w:sz w:val="18"/>
          <w:szCs w:val="18"/>
        </w:rPr>
        <w:t xml:space="preserve"> </w:t>
      </w:r>
      <w:r w:rsidR="007F6087" w:rsidRPr="00D01B88">
        <w:rPr>
          <w:rFonts w:cs="Arial"/>
          <w:color w:val="auto"/>
          <w:sz w:val="18"/>
          <w:szCs w:val="18"/>
        </w:rPr>
        <w:t>El-Sharo,</w:t>
      </w:r>
      <w:r w:rsidR="007F6087" w:rsidRPr="00D01B88">
        <w:rPr>
          <w:rFonts w:cs="Arial"/>
          <w:i/>
          <w:color w:val="auto"/>
          <w:sz w:val="18"/>
          <w:szCs w:val="18"/>
        </w:rPr>
        <w:t xml:space="preserve"> </w:t>
      </w:r>
      <w:r w:rsidR="007F6087" w:rsidRPr="00D01B88">
        <w:rPr>
          <w:rFonts w:cs="Arial"/>
          <w:color w:val="auto"/>
          <w:sz w:val="18"/>
          <w:szCs w:val="18"/>
        </w:rPr>
        <w:t>S.;</w:t>
      </w:r>
      <w:r w:rsidR="007F6087" w:rsidRPr="00D01B88">
        <w:rPr>
          <w:rFonts w:cs="Arial"/>
          <w:i/>
          <w:color w:val="auto"/>
          <w:sz w:val="18"/>
          <w:szCs w:val="18"/>
        </w:rPr>
        <w:t xml:space="preserve"> </w:t>
      </w:r>
      <w:r w:rsidR="007F6087" w:rsidRPr="00D01B88">
        <w:rPr>
          <w:rFonts w:cs="Arial"/>
          <w:color w:val="auto"/>
          <w:sz w:val="18"/>
          <w:szCs w:val="18"/>
        </w:rPr>
        <w:t>Al-Nabulsi,</w:t>
      </w:r>
      <w:r w:rsidR="007F6087" w:rsidRPr="00D01B88">
        <w:rPr>
          <w:rFonts w:cs="Arial"/>
          <w:i/>
          <w:color w:val="auto"/>
          <w:sz w:val="18"/>
          <w:szCs w:val="18"/>
        </w:rPr>
        <w:t xml:space="preserve"> </w:t>
      </w:r>
      <w:r w:rsidR="007F6087" w:rsidRPr="00D01B88">
        <w:rPr>
          <w:rFonts w:cs="Arial"/>
          <w:color w:val="auto"/>
          <w:sz w:val="18"/>
          <w:szCs w:val="18"/>
        </w:rPr>
        <w:t>J.;</w:t>
      </w:r>
      <w:r w:rsidR="007F6087" w:rsidRPr="00D01B88">
        <w:rPr>
          <w:rFonts w:cs="Arial"/>
          <w:i/>
          <w:color w:val="auto"/>
          <w:sz w:val="18"/>
          <w:szCs w:val="18"/>
        </w:rPr>
        <w:t xml:space="preserve"> </w:t>
      </w:r>
      <w:r w:rsidR="007F6087" w:rsidRPr="00D01B88">
        <w:rPr>
          <w:rFonts w:cs="Arial"/>
          <w:color w:val="auto"/>
          <w:sz w:val="18"/>
          <w:szCs w:val="18"/>
        </w:rPr>
        <w:t>Matalgah,</w:t>
      </w:r>
      <w:r w:rsidR="007F6087" w:rsidRPr="00D01B88">
        <w:rPr>
          <w:rFonts w:cs="Arial"/>
          <w:i/>
          <w:color w:val="auto"/>
          <w:sz w:val="18"/>
          <w:szCs w:val="18"/>
        </w:rPr>
        <w:t xml:space="preserve"> </w:t>
      </w:r>
      <w:r w:rsidR="007F6087" w:rsidRPr="00D01B88">
        <w:rPr>
          <w:rFonts w:cs="Arial"/>
          <w:color w:val="auto"/>
          <w:sz w:val="18"/>
          <w:szCs w:val="18"/>
        </w:rPr>
        <w:t>M.M.</w:t>
      </w:r>
      <w:r w:rsidR="007F6087" w:rsidRPr="00D01B88">
        <w:rPr>
          <w:rFonts w:cs="Arial"/>
          <w:i/>
          <w:color w:val="auto"/>
          <w:sz w:val="18"/>
          <w:szCs w:val="18"/>
        </w:rPr>
        <w:t xml:space="preserve"> </w:t>
      </w:r>
      <w:r w:rsidR="007F6087" w:rsidRPr="00D01B88">
        <w:rPr>
          <w:rFonts w:cs="Arial"/>
          <w:color w:val="auto"/>
          <w:sz w:val="18"/>
          <w:szCs w:val="18"/>
        </w:rPr>
        <w:t>Evaluation</w:t>
      </w:r>
      <w:r w:rsidR="007F6087" w:rsidRPr="00D01B88">
        <w:rPr>
          <w:rFonts w:cs="Arial"/>
          <w:i/>
          <w:color w:val="auto"/>
          <w:sz w:val="18"/>
          <w:szCs w:val="18"/>
        </w:rPr>
        <w:t xml:space="preserve"> </w:t>
      </w:r>
      <w:r w:rsidR="007F6087" w:rsidRPr="00D01B88">
        <w:rPr>
          <w:rFonts w:cs="Arial"/>
          <w:color w:val="auto"/>
          <w:sz w:val="18"/>
          <w:szCs w:val="18"/>
        </w:rPr>
        <w:t>of</w:t>
      </w:r>
      <w:r w:rsidR="007F6087" w:rsidRPr="00D01B88">
        <w:rPr>
          <w:rFonts w:cs="Arial"/>
          <w:i/>
          <w:color w:val="auto"/>
          <w:sz w:val="18"/>
          <w:szCs w:val="18"/>
        </w:rPr>
        <w:t xml:space="preserve"> </w:t>
      </w:r>
      <w:r w:rsidR="007F6087" w:rsidRPr="00D01B88">
        <w:rPr>
          <w:rFonts w:cs="Arial"/>
          <w:color w:val="auto"/>
          <w:sz w:val="18"/>
          <w:szCs w:val="18"/>
        </w:rPr>
        <w:t>the</w:t>
      </w:r>
      <w:r w:rsidR="007F6087" w:rsidRPr="00D01B88">
        <w:rPr>
          <w:rFonts w:cs="Arial"/>
          <w:i/>
          <w:color w:val="auto"/>
          <w:sz w:val="18"/>
          <w:szCs w:val="18"/>
        </w:rPr>
        <w:t xml:space="preserve"> </w:t>
      </w:r>
      <w:r w:rsidR="007F6087" w:rsidRPr="00D01B88">
        <w:rPr>
          <w:rFonts w:cs="Arial"/>
          <w:color w:val="auto"/>
          <w:sz w:val="18"/>
          <w:szCs w:val="18"/>
        </w:rPr>
        <w:t>carotid</w:t>
      </w:r>
      <w:r w:rsidR="007F6087" w:rsidRPr="00D01B88">
        <w:rPr>
          <w:rFonts w:cs="Arial"/>
          <w:i/>
          <w:color w:val="auto"/>
          <w:sz w:val="18"/>
          <w:szCs w:val="18"/>
        </w:rPr>
        <w:t xml:space="preserve"> </w:t>
      </w:r>
      <w:r w:rsidR="007F6087" w:rsidRPr="00D01B88">
        <w:rPr>
          <w:rFonts w:cs="Arial"/>
          <w:color w:val="auto"/>
          <w:sz w:val="18"/>
          <w:szCs w:val="18"/>
        </w:rPr>
        <w:t>artery</w:t>
      </w:r>
      <w:r w:rsidR="007F6087" w:rsidRPr="00D01B88">
        <w:rPr>
          <w:rFonts w:cs="Arial"/>
          <w:i/>
          <w:color w:val="auto"/>
          <w:sz w:val="18"/>
          <w:szCs w:val="18"/>
        </w:rPr>
        <w:t xml:space="preserve"> </w:t>
      </w:r>
      <w:r w:rsidR="007F6087" w:rsidRPr="00D01B88">
        <w:rPr>
          <w:rFonts w:cs="Arial"/>
          <w:color w:val="auto"/>
          <w:sz w:val="18"/>
          <w:szCs w:val="18"/>
        </w:rPr>
        <w:t>using</w:t>
      </w:r>
      <w:r w:rsidR="007F6087" w:rsidRPr="00D01B88">
        <w:rPr>
          <w:rFonts w:cs="Arial"/>
          <w:i/>
          <w:color w:val="auto"/>
          <w:sz w:val="18"/>
          <w:szCs w:val="18"/>
        </w:rPr>
        <w:t xml:space="preserve"> </w:t>
      </w:r>
      <w:r w:rsidR="007F6087" w:rsidRPr="00D01B88">
        <w:rPr>
          <w:rFonts w:cs="Arial"/>
          <w:color w:val="auto"/>
          <w:sz w:val="18"/>
          <w:szCs w:val="18"/>
        </w:rPr>
        <w:t>wavelet-based</w:t>
      </w:r>
      <w:r w:rsidR="007F6087" w:rsidRPr="00D01B88">
        <w:rPr>
          <w:rFonts w:cs="Arial"/>
          <w:i/>
          <w:color w:val="auto"/>
          <w:sz w:val="18"/>
          <w:szCs w:val="18"/>
        </w:rPr>
        <w:t xml:space="preserve"> </w:t>
      </w:r>
      <w:r w:rsidR="007F6087" w:rsidRPr="00D01B88">
        <w:rPr>
          <w:rFonts w:cs="Arial"/>
          <w:color w:val="auto"/>
          <w:sz w:val="18"/>
          <w:szCs w:val="18"/>
        </w:rPr>
        <w:t>analysis</w:t>
      </w:r>
      <w:r w:rsidR="007F6087" w:rsidRPr="00D01B88">
        <w:rPr>
          <w:rFonts w:cs="Arial"/>
          <w:i/>
          <w:color w:val="auto"/>
          <w:sz w:val="18"/>
          <w:szCs w:val="18"/>
        </w:rPr>
        <w:t xml:space="preserve"> </w:t>
      </w:r>
      <w:r w:rsidR="007F6087" w:rsidRPr="00D01B88">
        <w:rPr>
          <w:rFonts w:cs="Arial"/>
          <w:color w:val="auto"/>
          <w:sz w:val="18"/>
          <w:szCs w:val="18"/>
        </w:rPr>
        <w:t>of</w:t>
      </w:r>
      <w:r w:rsidR="007F6087" w:rsidRPr="00D01B88">
        <w:rPr>
          <w:rFonts w:cs="Arial"/>
          <w:i/>
          <w:color w:val="auto"/>
          <w:sz w:val="18"/>
          <w:szCs w:val="18"/>
        </w:rPr>
        <w:t xml:space="preserve"> </w:t>
      </w:r>
      <w:r w:rsidR="007F6087" w:rsidRPr="00D01B88">
        <w:rPr>
          <w:rFonts w:cs="Arial"/>
          <w:color w:val="auto"/>
          <w:sz w:val="18"/>
          <w:szCs w:val="18"/>
        </w:rPr>
        <w:t>the</w:t>
      </w:r>
      <w:r w:rsidR="007F6087" w:rsidRPr="00D01B88">
        <w:rPr>
          <w:rFonts w:cs="Arial"/>
          <w:i/>
          <w:color w:val="auto"/>
          <w:sz w:val="18"/>
          <w:szCs w:val="18"/>
        </w:rPr>
        <w:t xml:space="preserve"> </w:t>
      </w:r>
      <w:r w:rsidR="007F6087" w:rsidRPr="00D01B88">
        <w:rPr>
          <w:rFonts w:cs="Arial"/>
          <w:color w:val="auto"/>
          <w:sz w:val="18"/>
          <w:szCs w:val="18"/>
        </w:rPr>
        <w:t>pulse</w:t>
      </w:r>
      <w:r w:rsidR="007F6087" w:rsidRPr="00D01B88">
        <w:rPr>
          <w:rFonts w:cs="Arial"/>
          <w:i/>
          <w:color w:val="auto"/>
          <w:sz w:val="18"/>
          <w:szCs w:val="18"/>
        </w:rPr>
        <w:t xml:space="preserve"> </w:t>
      </w:r>
      <w:r w:rsidR="007F6087" w:rsidRPr="00D01B88">
        <w:rPr>
          <w:rFonts w:cs="Arial"/>
          <w:color w:val="auto"/>
          <w:sz w:val="18"/>
          <w:szCs w:val="18"/>
        </w:rPr>
        <w:t>wave</w:t>
      </w:r>
      <w:r w:rsidR="007F6087" w:rsidRPr="00D01B88">
        <w:rPr>
          <w:rFonts w:cs="Arial"/>
          <w:i/>
          <w:color w:val="auto"/>
          <w:sz w:val="18"/>
          <w:szCs w:val="18"/>
        </w:rPr>
        <w:t xml:space="preserve"> </w:t>
      </w:r>
      <w:r w:rsidR="007F6087" w:rsidRPr="00D01B88">
        <w:rPr>
          <w:rFonts w:cs="Arial"/>
          <w:color w:val="auto"/>
          <w:sz w:val="18"/>
          <w:szCs w:val="18"/>
        </w:rPr>
        <w:t>signal.</w:t>
      </w:r>
      <w:r w:rsidR="007F6087" w:rsidRPr="00D01B88">
        <w:rPr>
          <w:rFonts w:cs="Arial"/>
          <w:i/>
          <w:color w:val="auto"/>
          <w:sz w:val="18"/>
          <w:szCs w:val="18"/>
        </w:rPr>
        <w:t xml:space="preserve"> </w:t>
      </w:r>
      <w:r w:rsidR="007F6087" w:rsidRPr="00D01B88">
        <w:rPr>
          <w:rFonts w:cs="Arial"/>
          <w:i/>
          <w:iCs/>
          <w:color w:val="auto"/>
          <w:sz w:val="18"/>
          <w:szCs w:val="18"/>
        </w:rPr>
        <w:t>Int</w:t>
      </w:r>
      <w:r w:rsidR="007F6087">
        <w:rPr>
          <w:rFonts w:cs="Arial"/>
          <w:i/>
          <w:iCs/>
          <w:color w:val="auto"/>
          <w:sz w:val="18"/>
          <w:szCs w:val="18"/>
        </w:rPr>
        <w:t>.</w:t>
      </w:r>
      <w:r w:rsidR="007F6087" w:rsidRPr="00D01B88">
        <w:rPr>
          <w:rFonts w:cs="Arial"/>
          <w:i/>
          <w:iCs/>
          <w:color w:val="auto"/>
          <w:sz w:val="18"/>
          <w:szCs w:val="18"/>
        </w:rPr>
        <w:t xml:space="preserve"> J</w:t>
      </w:r>
      <w:r w:rsidR="007F6087">
        <w:rPr>
          <w:rFonts w:cs="Arial"/>
          <w:i/>
          <w:iCs/>
          <w:color w:val="auto"/>
          <w:sz w:val="18"/>
          <w:szCs w:val="18"/>
        </w:rPr>
        <w:t>.</w:t>
      </w:r>
      <w:r w:rsidR="007F6087" w:rsidRPr="00D01B88">
        <w:rPr>
          <w:rFonts w:cs="Arial"/>
          <w:i/>
          <w:iCs/>
          <w:color w:val="auto"/>
          <w:sz w:val="18"/>
          <w:szCs w:val="18"/>
        </w:rPr>
        <w:t xml:space="preserve"> Elec</w:t>
      </w:r>
      <w:r w:rsidR="007F6087">
        <w:rPr>
          <w:rFonts w:cs="Arial"/>
          <w:i/>
          <w:iCs/>
          <w:color w:val="auto"/>
          <w:sz w:val="18"/>
          <w:szCs w:val="18"/>
        </w:rPr>
        <w:t>.</w:t>
      </w:r>
      <w:r w:rsidR="007F6087" w:rsidRPr="00D01B88">
        <w:rPr>
          <w:rFonts w:cs="Arial"/>
          <w:i/>
          <w:iCs/>
          <w:color w:val="auto"/>
          <w:sz w:val="18"/>
          <w:szCs w:val="18"/>
        </w:rPr>
        <w:t xml:space="preserve"> Comp</w:t>
      </w:r>
      <w:r w:rsidR="007F6087">
        <w:rPr>
          <w:rFonts w:cs="Arial"/>
          <w:i/>
          <w:iCs/>
          <w:color w:val="auto"/>
          <w:sz w:val="18"/>
          <w:szCs w:val="18"/>
        </w:rPr>
        <w:t>.</w:t>
      </w:r>
      <w:r w:rsidR="007F6087" w:rsidRPr="00D01B88">
        <w:rPr>
          <w:rFonts w:cs="Arial"/>
          <w:i/>
          <w:iCs/>
          <w:color w:val="auto"/>
          <w:sz w:val="18"/>
          <w:szCs w:val="18"/>
        </w:rPr>
        <w:t xml:space="preserve"> Eng</w:t>
      </w:r>
      <w:r w:rsidR="007F6087">
        <w:rPr>
          <w:rFonts w:cs="Arial"/>
          <w:i/>
          <w:iCs/>
          <w:color w:val="auto"/>
          <w:sz w:val="18"/>
          <w:szCs w:val="18"/>
        </w:rPr>
        <w:t>.</w:t>
      </w:r>
      <w:r w:rsidR="007F6087" w:rsidRPr="00D01B88">
        <w:rPr>
          <w:rFonts w:cs="Arial"/>
          <w:i/>
          <w:color w:val="auto"/>
          <w:sz w:val="18"/>
          <w:szCs w:val="18"/>
        </w:rPr>
        <w:t xml:space="preserve"> </w:t>
      </w:r>
      <w:r w:rsidR="007F6087" w:rsidRPr="00D01B88">
        <w:rPr>
          <w:rFonts w:cs="Arial"/>
          <w:b/>
          <w:color w:val="auto"/>
          <w:sz w:val="18"/>
          <w:szCs w:val="18"/>
        </w:rPr>
        <w:t>2022</w:t>
      </w:r>
      <w:r w:rsidR="007F6087" w:rsidRPr="00D01B88">
        <w:rPr>
          <w:rFonts w:cs="Arial"/>
          <w:color w:val="auto"/>
          <w:sz w:val="18"/>
          <w:szCs w:val="18"/>
        </w:rPr>
        <w:t>,</w:t>
      </w:r>
      <w:r w:rsidR="007F6087" w:rsidRPr="00D01B88">
        <w:rPr>
          <w:rFonts w:cs="Arial"/>
          <w:i/>
          <w:color w:val="auto"/>
          <w:sz w:val="18"/>
          <w:szCs w:val="18"/>
        </w:rPr>
        <w:t xml:space="preserve"> 12</w:t>
      </w:r>
      <w:r w:rsidR="007F6087" w:rsidRPr="00D01B88">
        <w:rPr>
          <w:rFonts w:cs="Arial"/>
          <w:color w:val="auto"/>
          <w:sz w:val="18"/>
          <w:szCs w:val="18"/>
        </w:rPr>
        <w:t>,</w:t>
      </w:r>
      <w:r w:rsidR="007F6087" w:rsidRPr="00D01B88">
        <w:rPr>
          <w:rFonts w:cs="Arial"/>
          <w:i/>
          <w:color w:val="auto"/>
          <w:sz w:val="18"/>
          <w:szCs w:val="18"/>
        </w:rPr>
        <w:t xml:space="preserve"> </w:t>
      </w:r>
      <w:r w:rsidR="007F6087" w:rsidRPr="00D01B88">
        <w:rPr>
          <w:rFonts w:cs="Arial"/>
          <w:color w:val="auto"/>
          <w:sz w:val="18"/>
          <w:szCs w:val="18"/>
        </w:rPr>
        <w:t>1456–1467.</w:t>
      </w:r>
    </w:p>
    <w:p w14:paraId="0605A42C" w14:textId="3DC5FE71" w:rsidR="007F6087" w:rsidRPr="00D01B88" w:rsidRDefault="00DA44CF" w:rsidP="007F6087">
      <w:pPr>
        <w:pStyle w:val="ListParagraph"/>
        <w:numPr>
          <w:ilvl w:val="0"/>
          <w:numId w:val="29"/>
        </w:numPr>
        <w:adjustRightInd w:val="0"/>
        <w:snapToGrid w:val="0"/>
        <w:spacing w:line="228" w:lineRule="auto"/>
        <w:ind w:left="425" w:hanging="425"/>
        <w:contextualSpacing w:val="0"/>
        <w:rPr>
          <w:rStyle w:val="Hyperlink"/>
          <w:rFonts w:cs="Arial"/>
          <w:color w:val="auto"/>
          <w:sz w:val="18"/>
          <w:szCs w:val="18"/>
          <w:u w:val="none"/>
        </w:rPr>
      </w:pPr>
      <w:ins w:id="502" w:author="Safdar Muhammad Farhan (DOKT)" w:date="2022-12-05T14:16:00Z">
        <w:del w:id="503" w:author="Safdar Muhammad Farhan (DOKT) [2]" w:date="2022-12-06T12:04:00Z">
          <w:r w:rsidDel="0038396E">
            <w:rPr>
              <w:rFonts w:cs="Arial"/>
              <w:color w:val="auto"/>
              <w:sz w:val="18"/>
              <w:szCs w:val="18"/>
            </w:rPr>
            <w:delText>[</w:delText>
          </w:r>
          <w:r w:rsidDel="0038396E">
            <w:rPr>
              <w:rFonts w:cs="Arial"/>
              <w:color w:val="auto"/>
              <w:sz w:val="18"/>
              <w:szCs w:val="18"/>
            </w:rPr>
            <w:delText>8</w:delText>
          </w:r>
          <w:r w:rsidDel="0038396E">
            <w:rPr>
              <w:rFonts w:cs="Arial"/>
              <w:color w:val="auto"/>
              <w:sz w:val="18"/>
              <w:szCs w:val="18"/>
            </w:rPr>
            <w:delText xml:space="preserve">] </w:delText>
          </w:r>
        </w:del>
      </w:ins>
      <w:r w:rsidR="007F6087" w:rsidRPr="00D01B88">
        <w:rPr>
          <w:rFonts w:cs="Arial"/>
          <w:color w:val="auto"/>
          <w:sz w:val="18"/>
          <w:szCs w:val="18"/>
        </w:rPr>
        <w:t>Stokfiszewski,</w:t>
      </w:r>
      <w:r w:rsidR="007F6087" w:rsidRPr="00D01B88">
        <w:rPr>
          <w:rFonts w:cs="Arial"/>
          <w:i/>
          <w:color w:val="auto"/>
          <w:sz w:val="18"/>
          <w:szCs w:val="18"/>
        </w:rPr>
        <w:t xml:space="preserve"> </w:t>
      </w:r>
      <w:r w:rsidR="007F6087" w:rsidRPr="00D01B88">
        <w:rPr>
          <w:rFonts w:cs="Arial"/>
          <w:color w:val="auto"/>
          <w:sz w:val="18"/>
          <w:szCs w:val="18"/>
        </w:rPr>
        <w:t>K.;</w:t>
      </w:r>
      <w:r w:rsidR="007F6087" w:rsidRPr="00D01B88">
        <w:rPr>
          <w:rFonts w:cs="Arial"/>
          <w:i/>
          <w:color w:val="auto"/>
          <w:sz w:val="18"/>
          <w:szCs w:val="18"/>
        </w:rPr>
        <w:t xml:space="preserve"> </w:t>
      </w:r>
      <w:r w:rsidR="007F6087" w:rsidRPr="00D01B88">
        <w:rPr>
          <w:rFonts w:cs="Arial"/>
          <w:color w:val="auto"/>
          <w:sz w:val="18"/>
          <w:szCs w:val="18"/>
        </w:rPr>
        <w:t>Wieloch,</w:t>
      </w:r>
      <w:r w:rsidR="007F6087" w:rsidRPr="00D01B88">
        <w:rPr>
          <w:rFonts w:cs="Arial"/>
          <w:i/>
          <w:color w:val="auto"/>
          <w:sz w:val="18"/>
          <w:szCs w:val="18"/>
        </w:rPr>
        <w:t xml:space="preserve"> </w:t>
      </w:r>
      <w:r w:rsidR="007F6087" w:rsidRPr="00D01B88">
        <w:rPr>
          <w:rFonts w:cs="Arial"/>
          <w:color w:val="auto"/>
          <w:sz w:val="18"/>
          <w:szCs w:val="18"/>
        </w:rPr>
        <w:t>K.;</w:t>
      </w:r>
      <w:r w:rsidR="007F6087" w:rsidRPr="00D01B88">
        <w:rPr>
          <w:rFonts w:cs="Arial"/>
          <w:i/>
          <w:color w:val="auto"/>
          <w:sz w:val="18"/>
          <w:szCs w:val="18"/>
        </w:rPr>
        <w:t xml:space="preserve"> </w:t>
      </w:r>
      <w:r w:rsidR="007F6087" w:rsidRPr="00D01B88">
        <w:rPr>
          <w:rFonts w:cs="Arial"/>
          <w:color w:val="auto"/>
          <w:sz w:val="18"/>
          <w:szCs w:val="18"/>
        </w:rPr>
        <w:t>Yatsymirskyy,</w:t>
      </w:r>
      <w:r w:rsidR="007F6087" w:rsidRPr="00D01B88">
        <w:rPr>
          <w:rFonts w:cs="Arial"/>
          <w:i/>
          <w:color w:val="auto"/>
          <w:sz w:val="18"/>
          <w:szCs w:val="18"/>
        </w:rPr>
        <w:t xml:space="preserve"> </w:t>
      </w:r>
      <w:r w:rsidR="007F6087" w:rsidRPr="00D01B88">
        <w:rPr>
          <w:rFonts w:cs="Arial"/>
          <w:color w:val="auto"/>
          <w:sz w:val="18"/>
          <w:szCs w:val="18"/>
        </w:rPr>
        <w:t>M.</w:t>
      </w:r>
      <w:r w:rsidR="007F6087" w:rsidRPr="00D01B88">
        <w:rPr>
          <w:rFonts w:cs="Arial"/>
          <w:i/>
          <w:color w:val="auto"/>
          <w:sz w:val="18"/>
          <w:szCs w:val="18"/>
        </w:rPr>
        <w:t xml:space="preserve"> </w:t>
      </w:r>
      <w:r w:rsidR="007F6087" w:rsidRPr="00D01B88">
        <w:rPr>
          <w:rFonts w:cs="Arial"/>
          <w:color w:val="auto"/>
          <w:sz w:val="18"/>
          <w:szCs w:val="18"/>
        </w:rPr>
        <w:t>An</w:t>
      </w:r>
      <w:r w:rsidR="007F6087" w:rsidRPr="00D01B88">
        <w:rPr>
          <w:rFonts w:cs="Arial"/>
          <w:i/>
          <w:color w:val="auto"/>
          <w:sz w:val="18"/>
          <w:szCs w:val="18"/>
        </w:rPr>
        <w:t xml:space="preserve"> </w:t>
      </w:r>
      <w:r w:rsidR="007F6087" w:rsidRPr="00D01B88">
        <w:rPr>
          <w:rFonts w:cs="Arial"/>
          <w:color w:val="auto"/>
          <w:sz w:val="18"/>
          <w:szCs w:val="18"/>
        </w:rPr>
        <w:t>efficient</w:t>
      </w:r>
      <w:r w:rsidR="007F6087" w:rsidRPr="00D01B88">
        <w:rPr>
          <w:rFonts w:cs="Arial"/>
          <w:i/>
          <w:color w:val="auto"/>
          <w:sz w:val="18"/>
          <w:szCs w:val="18"/>
        </w:rPr>
        <w:t xml:space="preserve"> </w:t>
      </w:r>
      <w:r w:rsidR="007F6087" w:rsidRPr="00D01B88">
        <w:rPr>
          <w:rFonts w:cs="Arial"/>
          <w:color w:val="auto"/>
          <w:sz w:val="18"/>
          <w:szCs w:val="18"/>
        </w:rPr>
        <w:t>implementation</w:t>
      </w:r>
      <w:r w:rsidR="007F6087" w:rsidRPr="00D01B88">
        <w:rPr>
          <w:rFonts w:cs="Arial"/>
          <w:i/>
          <w:color w:val="auto"/>
          <w:sz w:val="18"/>
          <w:szCs w:val="18"/>
        </w:rPr>
        <w:t xml:space="preserve"> </w:t>
      </w:r>
      <w:r w:rsidR="007F6087" w:rsidRPr="00D01B88">
        <w:rPr>
          <w:rFonts w:cs="Arial"/>
          <w:color w:val="auto"/>
          <w:sz w:val="18"/>
          <w:szCs w:val="18"/>
        </w:rPr>
        <w:t>of</w:t>
      </w:r>
      <w:r w:rsidR="007F6087" w:rsidRPr="00D01B88">
        <w:rPr>
          <w:rFonts w:cs="Arial"/>
          <w:i/>
          <w:color w:val="auto"/>
          <w:sz w:val="18"/>
          <w:szCs w:val="18"/>
        </w:rPr>
        <w:t xml:space="preserve"> </w:t>
      </w:r>
      <w:r w:rsidR="007F6087" w:rsidRPr="00D01B88">
        <w:rPr>
          <w:rFonts w:cs="Arial"/>
          <w:color w:val="auto"/>
          <w:sz w:val="18"/>
          <w:szCs w:val="18"/>
        </w:rPr>
        <w:t>one-dimensional</w:t>
      </w:r>
      <w:r w:rsidR="007F6087" w:rsidRPr="00D01B88">
        <w:rPr>
          <w:rFonts w:cs="Arial"/>
          <w:i/>
          <w:color w:val="auto"/>
          <w:sz w:val="18"/>
          <w:szCs w:val="18"/>
        </w:rPr>
        <w:t xml:space="preserve"> </w:t>
      </w:r>
      <w:r w:rsidR="007F6087" w:rsidRPr="00D01B88">
        <w:rPr>
          <w:rFonts w:cs="Arial"/>
          <w:color w:val="auto"/>
          <w:sz w:val="18"/>
          <w:szCs w:val="18"/>
        </w:rPr>
        <w:t>discrete</w:t>
      </w:r>
      <w:r w:rsidR="007F6087" w:rsidRPr="00D01B88">
        <w:rPr>
          <w:rFonts w:cs="Arial"/>
          <w:i/>
          <w:color w:val="auto"/>
          <w:sz w:val="18"/>
          <w:szCs w:val="18"/>
        </w:rPr>
        <w:t xml:space="preserve"> </w:t>
      </w:r>
      <w:r w:rsidR="007F6087" w:rsidRPr="00D01B88">
        <w:rPr>
          <w:rFonts w:cs="Arial"/>
          <w:color w:val="auto"/>
          <w:sz w:val="18"/>
          <w:szCs w:val="18"/>
        </w:rPr>
        <w:t>wavelet</w:t>
      </w:r>
      <w:r w:rsidR="007F6087" w:rsidRPr="00D01B88">
        <w:rPr>
          <w:rFonts w:cs="Arial"/>
          <w:i/>
          <w:color w:val="auto"/>
          <w:sz w:val="18"/>
          <w:szCs w:val="18"/>
        </w:rPr>
        <w:t xml:space="preserve"> </w:t>
      </w:r>
      <w:r w:rsidR="007F6087" w:rsidRPr="00D01B88">
        <w:rPr>
          <w:rFonts w:cs="Arial"/>
          <w:color w:val="auto"/>
          <w:sz w:val="18"/>
          <w:szCs w:val="18"/>
        </w:rPr>
        <w:t>transforms</w:t>
      </w:r>
      <w:r w:rsidR="007F6087" w:rsidRPr="00D01B88">
        <w:rPr>
          <w:rFonts w:cs="Arial"/>
          <w:i/>
          <w:color w:val="auto"/>
          <w:sz w:val="18"/>
          <w:szCs w:val="18"/>
        </w:rPr>
        <w:t xml:space="preserve"> </w:t>
      </w:r>
      <w:r w:rsidR="007F6087" w:rsidRPr="00D01B88">
        <w:rPr>
          <w:rFonts w:cs="Arial"/>
          <w:color w:val="auto"/>
          <w:sz w:val="18"/>
          <w:szCs w:val="18"/>
        </w:rPr>
        <w:t>algorithms</w:t>
      </w:r>
      <w:r w:rsidR="007F6087" w:rsidRPr="00D01B88">
        <w:rPr>
          <w:rFonts w:cs="Arial"/>
          <w:i/>
          <w:color w:val="auto"/>
          <w:sz w:val="18"/>
          <w:szCs w:val="18"/>
        </w:rPr>
        <w:t xml:space="preserve"> </w:t>
      </w:r>
      <w:r w:rsidR="007F6087" w:rsidRPr="00D01B88">
        <w:rPr>
          <w:rFonts w:cs="Arial"/>
          <w:color w:val="auto"/>
          <w:sz w:val="18"/>
          <w:szCs w:val="18"/>
        </w:rPr>
        <w:t>for</w:t>
      </w:r>
      <w:r w:rsidR="007F6087" w:rsidRPr="00D01B88">
        <w:rPr>
          <w:rFonts w:cs="Arial"/>
          <w:i/>
          <w:color w:val="auto"/>
          <w:sz w:val="18"/>
          <w:szCs w:val="18"/>
        </w:rPr>
        <w:t xml:space="preserve"> </w:t>
      </w:r>
      <w:r w:rsidR="007F6087" w:rsidRPr="00D01B88">
        <w:rPr>
          <w:rFonts w:cs="Arial"/>
          <w:color w:val="auto"/>
          <w:sz w:val="18"/>
          <w:szCs w:val="18"/>
        </w:rPr>
        <w:t>GPU</w:t>
      </w:r>
      <w:r w:rsidR="007F6087" w:rsidRPr="00D01B88">
        <w:rPr>
          <w:rFonts w:cs="Arial"/>
          <w:i/>
          <w:color w:val="auto"/>
          <w:sz w:val="18"/>
          <w:szCs w:val="18"/>
        </w:rPr>
        <w:t xml:space="preserve"> </w:t>
      </w:r>
      <w:r w:rsidR="007F6087" w:rsidRPr="00D01B88">
        <w:rPr>
          <w:rFonts w:cs="Arial"/>
          <w:color w:val="auto"/>
          <w:sz w:val="18"/>
          <w:szCs w:val="18"/>
        </w:rPr>
        <w:t>architectures.</w:t>
      </w:r>
      <w:r w:rsidR="007F6087" w:rsidRPr="00D01B88">
        <w:rPr>
          <w:rFonts w:cs="Arial"/>
          <w:i/>
          <w:color w:val="auto"/>
          <w:sz w:val="18"/>
          <w:szCs w:val="18"/>
        </w:rPr>
        <w:t xml:space="preserve"> </w:t>
      </w:r>
      <w:r w:rsidR="007F6087" w:rsidRPr="00D01B88">
        <w:rPr>
          <w:rFonts w:cs="Arial"/>
          <w:i/>
          <w:iCs/>
          <w:color w:val="auto"/>
          <w:sz w:val="18"/>
          <w:szCs w:val="18"/>
        </w:rPr>
        <w:t>J</w:t>
      </w:r>
      <w:r w:rsidR="007F6087">
        <w:rPr>
          <w:rFonts w:cs="Arial"/>
          <w:i/>
          <w:iCs/>
          <w:color w:val="auto"/>
          <w:sz w:val="18"/>
          <w:szCs w:val="18"/>
        </w:rPr>
        <w:t>.</w:t>
      </w:r>
      <w:r w:rsidR="007F6087" w:rsidRPr="00D01B88">
        <w:rPr>
          <w:rFonts w:cs="Arial"/>
          <w:i/>
          <w:iCs/>
          <w:color w:val="auto"/>
          <w:sz w:val="18"/>
          <w:szCs w:val="18"/>
        </w:rPr>
        <w:t xml:space="preserve"> Supercomput</w:t>
      </w:r>
      <w:r w:rsidR="007F6087">
        <w:rPr>
          <w:rFonts w:cs="Arial"/>
          <w:i/>
          <w:iCs/>
          <w:color w:val="auto"/>
          <w:sz w:val="18"/>
          <w:szCs w:val="18"/>
        </w:rPr>
        <w:t>.</w:t>
      </w:r>
      <w:r w:rsidR="007F6087" w:rsidRPr="00D01B88">
        <w:rPr>
          <w:rFonts w:cs="Arial"/>
          <w:i/>
          <w:color w:val="auto"/>
          <w:sz w:val="18"/>
          <w:szCs w:val="18"/>
        </w:rPr>
        <w:t xml:space="preserve"> </w:t>
      </w:r>
      <w:r w:rsidR="007F6087" w:rsidRPr="00D01B88">
        <w:rPr>
          <w:rFonts w:cs="Arial"/>
          <w:b/>
          <w:color w:val="auto"/>
          <w:sz w:val="18"/>
          <w:szCs w:val="18"/>
        </w:rPr>
        <w:t>2022</w:t>
      </w:r>
      <w:r w:rsidR="007F6087" w:rsidRPr="00D01B88">
        <w:rPr>
          <w:rFonts w:cs="Arial"/>
          <w:color w:val="auto"/>
          <w:sz w:val="18"/>
          <w:szCs w:val="18"/>
        </w:rPr>
        <w:t>,</w:t>
      </w:r>
      <w:r w:rsidR="007F6087" w:rsidRPr="00D01B88">
        <w:rPr>
          <w:rFonts w:cs="Arial"/>
          <w:i/>
          <w:color w:val="auto"/>
          <w:sz w:val="18"/>
          <w:szCs w:val="18"/>
        </w:rPr>
        <w:t xml:space="preserve"> 78</w:t>
      </w:r>
      <w:r w:rsidR="007F6087" w:rsidRPr="00D01B88">
        <w:rPr>
          <w:rFonts w:cs="Arial"/>
          <w:color w:val="auto"/>
          <w:sz w:val="18"/>
          <w:szCs w:val="18"/>
        </w:rPr>
        <w:t>,</w:t>
      </w:r>
      <w:r w:rsidR="007F6087" w:rsidRPr="00D01B88">
        <w:rPr>
          <w:rFonts w:cs="Arial"/>
          <w:i/>
          <w:color w:val="auto"/>
          <w:sz w:val="18"/>
          <w:szCs w:val="18"/>
        </w:rPr>
        <w:t xml:space="preserve"> </w:t>
      </w:r>
      <w:r w:rsidR="007F6087" w:rsidRPr="00D01B88">
        <w:rPr>
          <w:rFonts w:cs="Arial"/>
          <w:color w:val="auto"/>
          <w:sz w:val="18"/>
          <w:szCs w:val="18"/>
        </w:rPr>
        <w:t>11539–11563.</w:t>
      </w:r>
      <w:r w:rsidR="007F6087" w:rsidRPr="00D01B88">
        <w:rPr>
          <w:rFonts w:cs="Arial"/>
          <w:i/>
          <w:color w:val="auto"/>
          <w:sz w:val="18"/>
          <w:szCs w:val="18"/>
        </w:rPr>
        <w:t xml:space="preserve"> </w:t>
      </w:r>
      <w:r w:rsidR="007F6087" w:rsidRPr="00D01B88">
        <w:rPr>
          <w:rFonts w:cs="Arial"/>
          <w:color w:val="auto"/>
          <w:sz w:val="18"/>
          <w:szCs w:val="18"/>
        </w:rPr>
        <w:t>https://doi.org/10.1007/s11227-022-04331-8.</w:t>
      </w:r>
    </w:p>
    <w:p w14:paraId="2177EE26" w14:textId="30F1920A" w:rsidR="007F6087" w:rsidRPr="00D01B88"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504" w:author="Safdar Muhammad Farhan (DOKT)" w:date="2022-12-05T14:17:00Z">
        <w:del w:id="505" w:author="Safdar Muhammad Farhan (DOKT) [2]" w:date="2022-12-06T12:04:00Z">
          <w:r w:rsidDel="0038396E">
            <w:rPr>
              <w:rFonts w:cs="Arial"/>
              <w:color w:val="auto"/>
              <w:sz w:val="18"/>
              <w:szCs w:val="18"/>
            </w:rPr>
            <w:delText>[</w:delText>
          </w:r>
          <w:r w:rsidDel="0038396E">
            <w:rPr>
              <w:rFonts w:cs="Arial"/>
              <w:color w:val="auto"/>
              <w:sz w:val="18"/>
              <w:szCs w:val="18"/>
            </w:rPr>
            <w:delText>9</w:delText>
          </w:r>
          <w:r w:rsidDel="0038396E">
            <w:rPr>
              <w:rFonts w:cs="Arial"/>
              <w:color w:val="auto"/>
              <w:sz w:val="18"/>
              <w:szCs w:val="18"/>
            </w:rPr>
            <w:delText xml:space="preserve">] </w:delText>
          </w:r>
        </w:del>
      </w:ins>
      <w:r w:rsidR="007F6087" w:rsidRPr="00D01B88">
        <w:rPr>
          <w:rFonts w:cs="Arial"/>
          <w:color w:val="auto"/>
          <w:sz w:val="18"/>
          <w:szCs w:val="18"/>
        </w:rPr>
        <w:t>Fars,</w:t>
      </w:r>
      <w:r w:rsidR="007F6087" w:rsidRPr="00D01B88">
        <w:rPr>
          <w:rFonts w:cs="Arial"/>
          <w:i/>
          <w:color w:val="auto"/>
          <w:sz w:val="18"/>
          <w:szCs w:val="18"/>
        </w:rPr>
        <w:t xml:space="preserve"> </w:t>
      </w:r>
      <w:r w:rsidR="007F6087" w:rsidRPr="00D01B88">
        <w:rPr>
          <w:rFonts w:cs="Arial"/>
          <w:color w:val="auto"/>
          <w:sz w:val="18"/>
          <w:szCs w:val="18"/>
        </w:rPr>
        <w:t>S.;</w:t>
      </w:r>
      <w:r w:rsidR="007F6087" w:rsidRPr="00D01B88">
        <w:rPr>
          <w:rFonts w:cs="Arial"/>
          <w:i/>
          <w:color w:val="auto"/>
          <w:sz w:val="18"/>
          <w:szCs w:val="18"/>
        </w:rPr>
        <w:t xml:space="preserve"> </w:t>
      </w:r>
      <w:r w:rsidR="007F6087" w:rsidRPr="00D01B88">
        <w:rPr>
          <w:rFonts w:cs="Arial"/>
          <w:color w:val="auto"/>
          <w:sz w:val="18"/>
          <w:szCs w:val="18"/>
        </w:rPr>
        <w:t>Thomas,</w:t>
      </w:r>
      <w:r w:rsidR="007F6087" w:rsidRPr="00D01B88">
        <w:rPr>
          <w:rFonts w:cs="Arial"/>
          <w:i/>
          <w:color w:val="auto"/>
          <w:sz w:val="18"/>
          <w:szCs w:val="18"/>
        </w:rPr>
        <w:t xml:space="preserve"> </w:t>
      </w:r>
      <w:r w:rsidR="007F6087" w:rsidRPr="00D01B88">
        <w:rPr>
          <w:rFonts w:cs="Arial"/>
          <w:color w:val="auto"/>
          <w:sz w:val="18"/>
          <w:szCs w:val="18"/>
        </w:rPr>
        <w:t>S.</w:t>
      </w:r>
      <w:r w:rsidR="007F6087" w:rsidRPr="00D01B88">
        <w:rPr>
          <w:rFonts w:cs="Arial"/>
          <w:i/>
          <w:color w:val="auto"/>
          <w:sz w:val="18"/>
          <w:szCs w:val="18"/>
        </w:rPr>
        <w:t xml:space="preserve"> </w:t>
      </w:r>
      <w:r w:rsidR="007F6087" w:rsidRPr="00D01B88">
        <w:rPr>
          <w:rFonts w:cs="Arial"/>
          <w:color w:val="auto"/>
          <w:sz w:val="18"/>
          <w:szCs w:val="18"/>
        </w:rPr>
        <w:t>An</w:t>
      </w:r>
      <w:r w:rsidR="007F6087" w:rsidRPr="00D01B88">
        <w:rPr>
          <w:rFonts w:cs="Arial"/>
          <w:i/>
          <w:color w:val="auto"/>
          <w:sz w:val="18"/>
          <w:szCs w:val="18"/>
        </w:rPr>
        <w:t xml:space="preserve"> </w:t>
      </w:r>
      <w:r w:rsidR="007F6087" w:rsidRPr="00D01B88">
        <w:rPr>
          <w:rFonts w:cs="Arial"/>
          <w:color w:val="auto"/>
          <w:sz w:val="18"/>
          <w:szCs w:val="18"/>
        </w:rPr>
        <w:t>efficient</w:t>
      </w:r>
      <w:r w:rsidR="007F6087" w:rsidRPr="00D01B88">
        <w:rPr>
          <w:rFonts w:cs="Arial"/>
          <w:i/>
          <w:color w:val="auto"/>
          <w:sz w:val="18"/>
          <w:szCs w:val="18"/>
        </w:rPr>
        <w:t xml:space="preserve"> </w:t>
      </w:r>
      <w:r w:rsidR="007F6087" w:rsidRPr="00D01B88">
        <w:rPr>
          <w:rFonts w:cs="Arial"/>
          <w:color w:val="auto"/>
          <w:sz w:val="18"/>
          <w:szCs w:val="18"/>
        </w:rPr>
        <w:t>ECG</w:t>
      </w:r>
      <w:r w:rsidR="007F6087" w:rsidRPr="00D01B88">
        <w:rPr>
          <w:rFonts w:cs="Arial"/>
          <w:i/>
          <w:color w:val="auto"/>
          <w:sz w:val="18"/>
          <w:szCs w:val="18"/>
        </w:rPr>
        <w:t xml:space="preserve"> </w:t>
      </w:r>
      <w:r w:rsidR="007F6087" w:rsidRPr="00D01B88">
        <w:rPr>
          <w:rFonts w:cs="Arial"/>
          <w:color w:val="auto"/>
          <w:sz w:val="18"/>
          <w:szCs w:val="18"/>
        </w:rPr>
        <w:t>Denoising</w:t>
      </w:r>
      <w:r w:rsidR="007F6087" w:rsidRPr="00D01B88">
        <w:rPr>
          <w:rFonts w:cs="Arial"/>
          <w:i/>
          <w:color w:val="auto"/>
          <w:sz w:val="18"/>
          <w:szCs w:val="18"/>
        </w:rPr>
        <w:t xml:space="preserve"> </w:t>
      </w:r>
      <w:r w:rsidR="007F6087" w:rsidRPr="00D01B88">
        <w:rPr>
          <w:rFonts w:cs="Arial"/>
          <w:color w:val="auto"/>
          <w:sz w:val="18"/>
          <w:szCs w:val="18"/>
        </w:rPr>
        <w:t>method</w:t>
      </w:r>
      <w:r w:rsidR="007F6087" w:rsidRPr="00D01B88">
        <w:rPr>
          <w:rFonts w:cs="Arial"/>
          <w:i/>
          <w:color w:val="auto"/>
          <w:sz w:val="18"/>
          <w:szCs w:val="18"/>
        </w:rPr>
        <w:t xml:space="preserve"> </w:t>
      </w:r>
      <w:r w:rsidR="007F6087" w:rsidRPr="00D01B88">
        <w:rPr>
          <w:rFonts w:cs="Arial"/>
          <w:color w:val="auto"/>
          <w:sz w:val="18"/>
          <w:szCs w:val="18"/>
        </w:rPr>
        <w:t>using</w:t>
      </w:r>
      <w:r w:rsidR="007F6087" w:rsidRPr="00D01B88">
        <w:rPr>
          <w:rFonts w:cs="Arial"/>
          <w:i/>
          <w:color w:val="auto"/>
          <w:sz w:val="18"/>
          <w:szCs w:val="18"/>
        </w:rPr>
        <w:t xml:space="preserve"> </w:t>
      </w:r>
      <w:r w:rsidR="007F6087" w:rsidRPr="00D01B88">
        <w:rPr>
          <w:rFonts w:cs="Arial"/>
          <w:color w:val="auto"/>
          <w:sz w:val="18"/>
          <w:szCs w:val="18"/>
        </w:rPr>
        <w:t>Discrete</w:t>
      </w:r>
      <w:r w:rsidR="007F6087" w:rsidRPr="00D01B88">
        <w:rPr>
          <w:rFonts w:cs="Arial"/>
          <w:i/>
          <w:color w:val="auto"/>
          <w:sz w:val="18"/>
          <w:szCs w:val="18"/>
        </w:rPr>
        <w:t xml:space="preserve"> </w:t>
      </w:r>
      <w:r w:rsidR="007F6087" w:rsidRPr="00D01B88">
        <w:rPr>
          <w:rFonts w:cs="Arial"/>
          <w:color w:val="auto"/>
          <w:sz w:val="18"/>
          <w:szCs w:val="18"/>
        </w:rPr>
        <w:t>Wavelet</w:t>
      </w:r>
      <w:r w:rsidR="007F6087" w:rsidRPr="00D01B88">
        <w:rPr>
          <w:rFonts w:cs="Arial"/>
          <w:i/>
          <w:color w:val="auto"/>
          <w:sz w:val="18"/>
          <w:szCs w:val="18"/>
        </w:rPr>
        <w:t xml:space="preserve"> </w:t>
      </w:r>
      <w:r w:rsidR="007F6087" w:rsidRPr="00D01B88">
        <w:rPr>
          <w:rFonts w:cs="Arial"/>
          <w:color w:val="auto"/>
          <w:sz w:val="18"/>
          <w:szCs w:val="18"/>
        </w:rPr>
        <w:t>with</w:t>
      </w:r>
      <w:r w:rsidR="007F6087" w:rsidRPr="00D01B88">
        <w:rPr>
          <w:rFonts w:cs="Arial"/>
          <w:i/>
          <w:color w:val="auto"/>
          <w:sz w:val="18"/>
          <w:szCs w:val="18"/>
        </w:rPr>
        <w:t xml:space="preserve"> </w:t>
      </w:r>
      <w:r w:rsidR="007F6087" w:rsidRPr="00D01B88">
        <w:rPr>
          <w:rFonts w:cs="Arial"/>
          <w:color w:val="auto"/>
          <w:sz w:val="18"/>
          <w:szCs w:val="18"/>
        </w:rPr>
        <w:t>Savitzky-Golay</w:t>
      </w:r>
      <w:r w:rsidR="007F6087" w:rsidRPr="00D01B88">
        <w:rPr>
          <w:rFonts w:cs="Arial"/>
          <w:i/>
          <w:color w:val="auto"/>
          <w:sz w:val="18"/>
          <w:szCs w:val="18"/>
        </w:rPr>
        <w:t xml:space="preserve"> </w:t>
      </w:r>
      <w:r w:rsidR="007F6087" w:rsidRPr="00D01B88">
        <w:rPr>
          <w:rFonts w:cs="Arial"/>
          <w:color w:val="auto"/>
          <w:sz w:val="18"/>
          <w:szCs w:val="18"/>
        </w:rPr>
        <w:t>filter.</w:t>
      </w:r>
      <w:r w:rsidR="007F6087" w:rsidRPr="00D01B88">
        <w:rPr>
          <w:rFonts w:cs="Arial"/>
          <w:i/>
          <w:color w:val="auto"/>
          <w:sz w:val="18"/>
          <w:szCs w:val="18"/>
        </w:rPr>
        <w:t xml:space="preserve"> </w:t>
      </w:r>
      <w:r w:rsidR="007F6087" w:rsidRPr="00D01B88">
        <w:rPr>
          <w:rFonts w:cs="Arial"/>
          <w:i/>
          <w:iCs/>
          <w:color w:val="auto"/>
          <w:sz w:val="18"/>
          <w:szCs w:val="18"/>
        </w:rPr>
        <w:t xml:space="preserve">Curr. Dir. Biomed. Eng. </w:t>
      </w:r>
      <w:r w:rsidR="007F6087" w:rsidRPr="00D01B88">
        <w:rPr>
          <w:rFonts w:cs="Arial"/>
          <w:b/>
          <w:color w:val="auto"/>
          <w:sz w:val="18"/>
          <w:szCs w:val="18"/>
        </w:rPr>
        <w:t>2019</w:t>
      </w:r>
      <w:r w:rsidR="007F6087" w:rsidRPr="00D01B88">
        <w:rPr>
          <w:rFonts w:cs="Arial"/>
          <w:color w:val="auto"/>
          <w:sz w:val="18"/>
          <w:szCs w:val="18"/>
        </w:rPr>
        <w:t>,</w:t>
      </w:r>
      <w:r w:rsidR="007F6087" w:rsidRPr="00D01B88">
        <w:rPr>
          <w:rFonts w:cs="Arial"/>
          <w:i/>
          <w:color w:val="auto"/>
          <w:sz w:val="18"/>
          <w:szCs w:val="18"/>
        </w:rPr>
        <w:t xml:space="preserve"> 5</w:t>
      </w:r>
      <w:r w:rsidR="007F6087" w:rsidRPr="00D01B88">
        <w:rPr>
          <w:rFonts w:cs="Arial"/>
          <w:color w:val="auto"/>
          <w:sz w:val="18"/>
          <w:szCs w:val="18"/>
        </w:rPr>
        <w:t>,</w:t>
      </w:r>
      <w:r w:rsidR="007F6087" w:rsidRPr="00D01B88">
        <w:rPr>
          <w:rFonts w:cs="Arial"/>
          <w:i/>
          <w:color w:val="auto"/>
          <w:sz w:val="18"/>
          <w:szCs w:val="18"/>
        </w:rPr>
        <w:t xml:space="preserve"> </w:t>
      </w:r>
      <w:r w:rsidR="007F6087" w:rsidRPr="00D01B88">
        <w:rPr>
          <w:rFonts w:cs="Arial"/>
          <w:color w:val="auto"/>
          <w:sz w:val="18"/>
          <w:szCs w:val="18"/>
        </w:rPr>
        <w:t>385–387.</w:t>
      </w:r>
      <w:r w:rsidR="007F6087" w:rsidRPr="00D01B88">
        <w:rPr>
          <w:rFonts w:cs="Arial"/>
          <w:i/>
          <w:color w:val="auto"/>
          <w:sz w:val="18"/>
          <w:szCs w:val="18"/>
        </w:rPr>
        <w:t xml:space="preserve"> </w:t>
      </w:r>
      <w:r w:rsidR="007F6087" w:rsidRPr="00D01B88">
        <w:rPr>
          <w:rFonts w:cs="Arial"/>
          <w:color w:val="auto"/>
          <w:sz w:val="18"/>
          <w:szCs w:val="18"/>
        </w:rPr>
        <w:t>https://doi.org/10.1515/cdbme-2019-0097.</w:t>
      </w:r>
    </w:p>
    <w:p w14:paraId="10F7EA32" w14:textId="29BCCE7D" w:rsidR="007F6087" w:rsidRPr="003C4DA3"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highlight w:val="yellow"/>
        </w:rPr>
      </w:pPr>
      <w:ins w:id="506" w:author="Safdar Muhammad Farhan (DOKT)" w:date="2022-12-05T14:17:00Z">
        <w:del w:id="507" w:author="Safdar Muhammad Farhan (DOKT) [2]" w:date="2022-12-06T12:04:00Z">
          <w:r w:rsidDel="0038396E">
            <w:rPr>
              <w:rFonts w:cs="Arial"/>
              <w:color w:val="auto"/>
              <w:sz w:val="18"/>
              <w:szCs w:val="18"/>
            </w:rPr>
            <w:delText>[</w:delText>
          </w:r>
          <w:r w:rsidDel="0038396E">
            <w:rPr>
              <w:rFonts w:cs="Arial"/>
              <w:color w:val="auto"/>
              <w:sz w:val="18"/>
              <w:szCs w:val="18"/>
            </w:rPr>
            <w:delText>10</w:delText>
          </w:r>
          <w:r w:rsidDel="0038396E">
            <w:rPr>
              <w:rFonts w:cs="Arial"/>
              <w:color w:val="auto"/>
              <w:sz w:val="18"/>
              <w:szCs w:val="18"/>
            </w:rPr>
            <w:delText xml:space="preserve">] </w:delText>
          </w:r>
        </w:del>
      </w:ins>
      <w:commentRangeStart w:id="508"/>
      <w:r w:rsidR="007F6087" w:rsidRPr="003C4DA3">
        <w:rPr>
          <w:rFonts w:cs="Arial"/>
          <w:color w:val="auto"/>
          <w:sz w:val="18"/>
          <w:szCs w:val="18"/>
          <w:highlight w:val="yellow"/>
        </w:rPr>
        <w:t>Gualsaqui</w:t>
      </w:r>
      <w:commentRangeEnd w:id="508"/>
      <w:r w:rsidR="007F6087">
        <w:rPr>
          <w:rStyle w:val="CommentReference"/>
        </w:rPr>
        <w:commentReference w:id="508"/>
      </w:r>
      <w:r w:rsidR="007F6087" w:rsidRPr="003C4DA3">
        <w:rPr>
          <w:rFonts w:cs="Arial"/>
          <w:color w:val="auto"/>
          <w:sz w:val="18"/>
          <w:szCs w:val="18"/>
          <w:highlight w:val="yellow"/>
        </w:rPr>
        <w:t>, M.; Vizcaíno, I.; Proaño, V.; Flores, M. ECG signal</w:t>
      </w:r>
      <w:r w:rsidR="007F6087" w:rsidRPr="003C4DA3">
        <w:rPr>
          <w:rFonts w:cs="Arial"/>
          <w:i/>
          <w:color w:val="auto"/>
          <w:sz w:val="18"/>
          <w:szCs w:val="18"/>
          <w:highlight w:val="yellow"/>
        </w:rPr>
        <w:t xml:space="preserve"> </w:t>
      </w:r>
      <w:r w:rsidR="007F6087" w:rsidRPr="003C4DA3">
        <w:rPr>
          <w:rFonts w:cs="Arial"/>
          <w:color w:val="auto"/>
          <w:sz w:val="18"/>
          <w:szCs w:val="18"/>
          <w:highlight w:val="yellow"/>
        </w:rPr>
        <w:t>denoising</w:t>
      </w:r>
      <w:r w:rsidR="007F6087" w:rsidRPr="003C4DA3">
        <w:rPr>
          <w:rFonts w:cs="Arial"/>
          <w:i/>
          <w:color w:val="auto"/>
          <w:sz w:val="18"/>
          <w:szCs w:val="18"/>
          <w:highlight w:val="yellow"/>
        </w:rPr>
        <w:t xml:space="preserve"> </w:t>
      </w:r>
      <w:r w:rsidR="007F6087" w:rsidRPr="003C4DA3">
        <w:rPr>
          <w:rFonts w:cs="Arial"/>
          <w:color w:val="auto"/>
          <w:sz w:val="18"/>
          <w:szCs w:val="18"/>
          <w:highlight w:val="yellow"/>
        </w:rPr>
        <w:t>using</w:t>
      </w:r>
      <w:r w:rsidR="007F6087" w:rsidRPr="003C4DA3">
        <w:rPr>
          <w:rFonts w:cs="Arial"/>
          <w:i/>
          <w:color w:val="auto"/>
          <w:sz w:val="18"/>
          <w:szCs w:val="18"/>
          <w:highlight w:val="yellow"/>
        </w:rPr>
        <w:t xml:space="preserve"> </w:t>
      </w:r>
      <w:r w:rsidR="007F6087" w:rsidRPr="003C4DA3">
        <w:rPr>
          <w:rFonts w:cs="Arial"/>
          <w:color w:val="auto"/>
          <w:sz w:val="18"/>
          <w:szCs w:val="18"/>
          <w:highlight w:val="yellow"/>
        </w:rPr>
        <w:t>discrete</w:t>
      </w:r>
      <w:r w:rsidR="007F6087" w:rsidRPr="003C4DA3">
        <w:rPr>
          <w:rFonts w:cs="Arial"/>
          <w:i/>
          <w:color w:val="auto"/>
          <w:sz w:val="18"/>
          <w:szCs w:val="18"/>
          <w:highlight w:val="yellow"/>
        </w:rPr>
        <w:t xml:space="preserve"> </w:t>
      </w:r>
      <w:r w:rsidR="007F6087" w:rsidRPr="003C4DA3">
        <w:rPr>
          <w:rFonts w:cs="Arial"/>
          <w:color w:val="auto"/>
          <w:sz w:val="18"/>
          <w:szCs w:val="18"/>
          <w:highlight w:val="yellow"/>
        </w:rPr>
        <w:t>wavelet</w:t>
      </w:r>
      <w:r w:rsidR="007F6087" w:rsidRPr="003C4DA3">
        <w:rPr>
          <w:rFonts w:cs="Arial"/>
          <w:i/>
          <w:color w:val="auto"/>
          <w:sz w:val="18"/>
          <w:szCs w:val="18"/>
          <w:highlight w:val="yellow"/>
        </w:rPr>
        <w:t xml:space="preserve"> </w:t>
      </w:r>
      <w:r w:rsidR="007F6087" w:rsidRPr="003C4DA3">
        <w:rPr>
          <w:rFonts w:cs="Arial"/>
          <w:color w:val="auto"/>
          <w:sz w:val="18"/>
          <w:szCs w:val="18"/>
          <w:highlight w:val="yellow"/>
        </w:rPr>
        <w:t>transform:</w:t>
      </w:r>
      <w:r w:rsidR="007F6087" w:rsidRPr="003C4DA3">
        <w:rPr>
          <w:rFonts w:cs="Arial"/>
          <w:i/>
          <w:color w:val="auto"/>
          <w:sz w:val="18"/>
          <w:szCs w:val="18"/>
          <w:highlight w:val="yellow"/>
        </w:rPr>
        <w:t xml:space="preserve"> </w:t>
      </w:r>
      <w:r w:rsidR="007F6087" w:rsidRPr="003C4DA3">
        <w:rPr>
          <w:rFonts w:cs="Arial"/>
          <w:color w:val="auto"/>
          <w:sz w:val="18"/>
          <w:szCs w:val="18"/>
          <w:highlight w:val="yellow"/>
        </w:rPr>
        <w:t>A</w:t>
      </w:r>
      <w:r w:rsidR="007F6087" w:rsidRPr="003C4DA3">
        <w:rPr>
          <w:rFonts w:cs="Arial"/>
          <w:i/>
          <w:color w:val="auto"/>
          <w:sz w:val="18"/>
          <w:szCs w:val="18"/>
          <w:highlight w:val="yellow"/>
        </w:rPr>
        <w:t xml:space="preserve"> </w:t>
      </w:r>
      <w:r w:rsidR="007F6087" w:rsidRPr="003C4DA3">
        <w:rPr>
          <w:rFonts w:cs="Arial"/>
          <w:color w:val="auto"/>
          <w:sz w:val="18"/>
          <w:szCs w:val="18"/>
          <w:highlight w:val="yellow"/>
        </w:rPr>
        <w:t>comparative</w:t>
      </w:r>
      <w:r w:rsidR="007F6087" w:rsidRPr="003C4DA3">
        <w:rPr>
          <w:rFonts w:cs="Arial"/>
          <w:i/>
          <w:color w:val="auto"/>
          <w:sz w:val="18"/>
          <w:szCs w:val="18"/>
          <w:highlight w:val="yellow"/>
        </w:rPr>
        <w:t xml:space="preserve"> </w:t>
      </w:r>
      <w:r w:rsidR="007F6087" w:rsidRPr="003C4DA3">
        <w:rPr>
          <w:rFonts w:cs="Arial"/>
          <w:color w:val="auto"/>
          <w:sz w:val="18"/>
          <w:szCs w:val="18"/>
          <w:highlight w:val="yellow"/>
        </w:rPr>
        <w:t>analysis</w:t>
      </w:r>
      <w:r w:rsidR="007F6087" w:rsidRPr="003C4DA3">
        <w:rPr>
          <w:rFonts w:cs="Arial"/>
          <w:i/>
          <w:color w:val="auto"/>
          <w:sz w:val="18"/>
          <w:szCs w:val="18"/>
          <w:highlight w:val="yellow"/>
        </w:rPr>
        <w:t xml:space="preserve"> </w:t>
      </w:r>
      <w:r w:rsidR="007F6087" w:rsidRPr="003C4DA3">
        <w:rPr>
          <w:rFonts w:cs="Arial"/>
          <w:color w:val="auto"/>
          <w:sz w:val="18"/>
          <w:szCs w:val="18"/>
          <w:highlight w:val="yellow"/>
        </w:rPr>
        <w:t>of</w:t>
      </w:r>
      <w:r w:rsidR="007F6087" w:rsidRPr="003C4DA3">
        <w:rPr>
          <w:rFonts w:cs="Arial"/>
          <w:i/>
          <w:color w:val="auto"/>
          <w:sz w:val="18"/>
          <w:szCs w:val="18"/>
          <w:highlight w:val="yellow"/>
        </w:rPr>
        <w:t xml:space="preserve"> </w:t>
      </w:r>
      <w:r w:rsidR="007F6087" w:rsidRPr="003C4DA3">
        <w:rPr>
          <w:rFonts w:cs="Arial"/>
          <w:color w:val="auto"/>
          <w:sz w:val="18"/>
          <w:szCs w:val="18"/>
          <w:highlight w:val="yellow"/>
        </w:rPr>
        <w:t>threshold</w:t>
      </w:r>
      <w:r w:rsidR="007F6087" w:rsidRPr="003C4DA3">
        <w:rPr>
          <w:rFonts w:cs="Arial"/>
          <w:i/>
          <w:color w:val="auto"/>
          <w:sz w:val="18"/>
          <w:szCs w:val="18"/>
          <w:highlight w:val="yellow"/>
        </w:rPr>
        <w:t xml:space="preserve"> </w:t>
      </w:r>
      <w:r w:rsidR="007F6087" w:rsidRPr="003C4DA3">
        <w:rPr>
          <w:rFonts w:cs="Arial"/>
          <w:color w:val="auto"/>
          <w:sz w:val="18"/>
          <w:szCs w:val="18"/>
          <w:highlight w:val="yellow"/>
        </w:rPr>
        <w:t>values</w:t>
      </w:r>
      <w:r w:rsidR="007F6087" w:rsidRPr="003C4DA3">
        <w:rPr>
          <w:rFonts w:cs="Arial"/>
          <w:i/>
          <w:color w:val="auto"/>
          <w:sz w:val="18"/>
          <w:szCs w:val="18"/>
          <w:highlight w:val="yellow"/>
        </w:rPr>
        <w:t xml:space="preserve"> </w:t>
      </w:r>
      <w:r w:rsidR="007F6087" w:rsidRPr="003C4DA3">
        <w:rPr>
          <w:rFonts w:cs="Arial"/>
          <w:color w:val="auto"/>
          <w:sz w:val="18"/>
          <w:szCs w:val="18"/>
          <w:highlight w:val="yellow"/>
        </w:rPr>
        <w:t>and</w:t>
      </w:r>
      <w:r w:rsidR="007F6087" w:rsidRPr="003C4DA3">
        <w:rPr>
          <w:rFonts w:cs="Arial"/>
          <w:i/>
          <w:color w:val="auto"/>
          <w:sz w:val="18"/>
          <w:szCs w:val="18"/>
          <w:highlight w:val="yellow"/>
        </w:rPr>
        <w:t xml:space="preserve"> </w:t>
      </w:r>
      <w:r w:rsidR="007F6087" w:rsidRPr="003C4DA3">
        <w:rPr>
          <w:rFonts w:cs="Arial"/>
          <w:color w:val="auto"/>
          <w:sz w:val="18"/>
          <w:szCs w:val="18"/>
          <w:highlight w:val="yellow"/>
        </w:rPr>
        <w:t>functions.</w:t>
      </w:r>
      <w:r w:rsidR="007F6087" w:rsidRPr="003C4DA3">
        <w:rPr>
          <w:rFonts w:cs="Arial"/>
          <w:i/>
          <w:color w:val="auto"/>
          <w:sz w:val="18"/>
          <w:szCs w:val="18"/>
          <w:highlight w:val="yellow"/>
        </w:rPr>
        <w:t xml:space="preserve"> </w:t>
      </w:r>
      <w:r w:rsidR="007F6087" w:rsidRPr="003C4DA3">
        <w:rPr>
          <w:rFonts w:cs="Arial"/>
          <w:i/>
          <w:iCs/>
          <w:color w:val="auto"/>
          <w:sz w:val="18"/>
          <w:szCs w:val="18"/>
          <w:highlight w:val="yellow"/>
        </w:rPr>
        <w:t>MASKANA</w:t>
      </w:r>
      <w:r w:rsidR="007F6087" w:rsidRPr="003C4DA3">
        <w:rPr>
          <w:rFonts w:cs="Arial"/>
          <w:i/>
          <w:color w:val="auto"/>
          <w:sz w:val="18"/>
          <w:szCs w:val="18"/>
          <w:highlight w:val="yellow"/>
        </w:rPr>
        <w:t xml:space="preserve"> </w:t>
      </w:r>
      <w:r w:rsidR="007F6087" w:rsidRPr="003C4DA3">
        <w:rPr>
          <w:rFonts w:cs="Arial"/>
          <w:b/>
          <w:color w:val="auto"/>
          <w:sz w:val="18"/>
          <w:szCs w:val="18"/>
          <w:highlight w:val="yellow"/>
        </w:rPr>
        <w:t>2018</w:t>
      </w:r>
      <w:r w:rsidR="007F6087" w:rsidRPr="003C4DA3">
        <w:rPr>
          <w:rFonts w:cs="Arial"/>
          <w:color w:val="auto"/>
          <w:sz w:val="18"/>
          <w:szCs w:val="18"/>
          <w:highlight w:val="yellow"/>
        </w:rPr>
        <w:t>,</w:t>
      </w:r>
      <w:r w:rsidR="007F6087" w:rsidRPr="003C4DA3">
        <w:rPr>
          <w:rFonts w:cs="Arial"/>
          <w:i/>
          <w:color w:val="auto"/>
          <w:sz w:val="18"/>
          <w:szCs w:val="18"/>
          <w:highlight w:val="yellow"/>
        </w:rPr>
        <w:t xml:space="preserve"> 9</w:t>
      </w:r>
      <w:r w:rsidR="007F6087" w:rsidRPr="003C4DA3">
        <w:rPr>
          <w:rFonts w:cs="Arial"/>
          <w:color w:val="auto"/>
          <w:sz w:val="18"/>
          <w:szCs w:val="18"/>
          <w:highlight w:val="yellow"/>
        </w:rPr>
        <w:t>,</w:t>
      </w:r>
      <w:r w:rsidR="007F6087" w:rsidRPr="003C4DA3">
        <w:rPr>
          <w:rFonts w:cs="Arial"/>
          <w:i/>
          <w:color w:val="auto"/>
          <w:sz w:val="18"/>
          <w:szCs w:val="18"/>
          <w:highlight w:val="yellow"/>
        </w:rPr>
        <w:t xml:space="preserve"> </w:t>
      </w:r>
      <w:r w:rsidR="007F6087" w:rsidRPr="003C4DA3">
        <w:rPr>
          <w:rFonts w:cs="Arial"/>
          <w:color w:val="auto"/>
          <w:sz w:val="18"/>
          <w:szCs w:val="18"/>
          <w:highlight w:val="yellow"/>
        </w:rPr>
        <w:t>105–114</w:t>
      </w:r>
      <w:r w:rsidR="007F6087" w:rsidRPr="003C4DA3">
        <w:rPr>
          <w:rFonts w:cs="Arial"/>
          <w:bCs/>
          <w:color w:val="auto"/>
          <w:sz w:val="18"/>
          <w:szCs w:val="18"/>
          <w:highlight w:val="yellow"/>
        </w:rPr>
        <w:t>.</w:t>
      </w:r>
    </w:p>
    <w:p w14:paraId="11E03118" w14:textId="29310220" w:rsidR="007F6087" w:rsidRPr="0055062B"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509" w:author="Safdar Muhammad Farhan (DOKT)" w:date="2022-12-05T14:17:00Z">
        <w:del w:id="510" w:author="Safdar Muhammad Farhan (DOKT) [2]" w:date="2022-12-06T12:04:00Z">
          <w:r w:rsidDel="0038396E">
            <w:rPr>
              <w:rFonts w:cs="Arial"/>
              <w:color w:val="auto"/>
              <w:sz w:val="18"/>
              <w:szCs w:val="18"/>
            </w:rPr>
            <w:delText>[</w:delText>
          </w:r>
          <w:r w:rsidDel="0038396E">
            <w:rPr>
              <w:rFonts w:cs="Arial"/>
              <w:color w:val="auto"/>
              <w:sz w:val="18"/>
              <w:szCs w:val="18"/>
            </w:rPr>
            <w:delText>11</w:delText>
          </w:r>
          <w:r w:rsidDel="0038396E">
            <w:rPr>
              <w:rFonts w:cs="Arial"/>
              <w:color w:val="auto"/>
              <w:sz w:val="18"/>
              <w:szCs w:val="18"/>
            </w:rPr>
            <w:delText xml:space="preserve">] </w:delText>
          </w:r>
        </w:del>
      </w:ins>
      <w:r w:rsidR="007F6087" w:rsidRPr="0045196C">
        <w:rPr>
          <w:rFonts w:cs="Arial"/>
          <w:color w:val="auto"/>
          <w:sz w:val="18"/>
          <w:szCs w:val="18"/>
        </w:rPr>
        <w:t>Dautov,</w:t>
      </w:r>
      <w:r w:rsidR="007F6087" w:rsidRPr="00AD2616">
        <w:rPr>
          <w:rFonts w:cs="Arial"/>
          <w:i/>
          <w:color w:val="auto"/>
          <w:sz w:val="18"/>
          <w:szCs w:val="18"/>
        </w:rPr>
        <w:t xml:space="preserve"> </w:t>
      </w:r>
      <w:r w:rsidR="007F6087" w:rsidRPr="0045196C">
        <w:rPr>
          <w:rFonts w:cs="Arial"/>
          <w:color w:val="auto"/>
          <w:sz w:val="18"/>
          <w:szCs w:val="18"/>
        </w:rPr>
        <w:t>Ç.P.;</w:t>
      </w:r>
      <w:r w:rsidR="007F6087" w:rsidRPr="00AD2616">
        <w:rPr>
          <w:rFonts w:cs="Arial"/>
          <w:i/>
          <w:color w:val="auto"/>
          <w:sz w:val="18"/>
          <w:szCs w:val="18"/>
        </w:rPr>
        <w:t xml:space="preserve"> </w:t>
      </w:r>
      <w:r w:rsidR="007F6087" w:rsidRPr="0045196C">
        <w:rPr>
          <w:rFonts w:cs="Arial"/>
          <w:color w:val="auto"/>
          <w:sz w:val="18"/>
          <w:szCs w:val="18"/>
        </w:rPr>
        <w:t>Özerdem,</w:t>
      </w:r>
      <w:r w:rsidR="007F6087" w:rsidRPr="00AD2616">
        <w:rPr>
          <w:rFonts w:cs="Arial"/>
          <w:i/>
          <w:color w:val="auto"/>
          <w:sz w:val="18"/>
          <w:szCs w:val="18"/>
        </w:rPr>
        <w:t xml:space="preserve"> </w:t>
      </w:r>
      <w:r w:rsidR="007F6087" w:rsidRPr="0045196C">
        <w:rPr>
          <w:rFonts w:cs="Arial"/>
          <w:color w:val="auto"/>
          <w:sz w:val="18"/>
          <w:szCs w:val="18"/>
        </w:rPr>
        <w:t>M.S.</w:t>
      </w:r>
      <w:r w:rsidR="007F6087" w:rsidRPr="00AD2616">
        <w:rPr>
          <w:rFonts w:cs="Arial"/>
          <w:i/>
          <w:color w:val="auto"/>
          <w:sz w:val="18"/>
          <w:szCs w:val="18"/>
        </w:rPr>
        <w:t xml:space="preserve"> </w:t>
      </w:r>
      <w:r w:rsidR="007F6087" w:rsidRPr="0045196C">
        <w:rPr>
          <w:rFonts w:cs="Arial"/>
          <w:color w:val="auto"/>
          <w:sz w:val="18"/>
          <w:szCs w:val="18"/>
        </w:rPr>
        <w:t>Wavelet</w:t>
      </w:r>
      <w:r w:rsidR="007F6087" w:rsidRPr="00AD2616">
        <w:rPr>
          <w:rFonts w:cs="Arial"/>
          <w:i/>
          <w:color w:val="auto"/>
          <w:sz w:val="18"/>
          <w:szCs w:val="18"/>
        </w:rPr>
        <w:t xml:space="preserve"> </w:t>
      </w:r>
      <w:r w:rsidR="007F6087" w:rsidRPr="0045196C">
        <w:rPr>
          <w:rFonts w:cs="Arial"/>
          <w:color w:val="auto"/>
          <w:sz w:val="18"/>
          <w:szCs w:val="18"/>
        </w:rPr>
        <w:t>transform</w:t>
      </w:r>
      <w:r w:rsidR="007F6087" w:rsidRPr="00AD2616">
        <w:rPr>
          <w:rFonts w:cs="Arial"/>
          <w:i/>
          <w:color w:val="auto"/>
          <w:sz w:val="18"/>
          <w:szCs w:val="18"/>
        </w:rPr>
        <w:t xml:space="preserve"> </w:t>
      </w:r>
      <w:r w:rsidR="007F6087" w:rsidRPr="0045196C">
        <w:rPr>
          <w:rFonts w:cs="Arial"/>
          <w:color w:val="auto"/>
          <w:sz w:val="18"/>
          <w:szCs w:val="18"/>
        </w:rPr>
        <w:t>and</w:t>
      </w:r>
      <w:r w:rsidR="007F6087" w:rsidRPr="00AD2616">
        <w:rPr>
          <w:rFonts w:cs="Arial"/>
          <w:i/>
          <w:color w:val="auto"/>
          <w:sz w:val="18"/>
          <w:szCs w:val="18"/>
        </w:rPr>
        <w:t xml:space="preserve"> </w:t>
      </w:r>
      <w:r w:rsidR="007F6087" w:rsidRPr="0045196C">
        <w:rPr>
          <w:rFonts w:cs="Arial"/>
          <w:color w:val="auto"/>
          <w:sz w:val="18"/>
          <w:szCs w:val="18"/>
        </w:rPr>
        <w:t>signal</w:t>
      </w:r>
      <w:r w:rsidR="007F6087" w:rsidRPr="00AD2616">
        <w:rPr>
          <w:rFonts w:cs="Arial"/>
          <w:i/>
          <w:color w:val="auto"/>
          <w:sz w:val="18"/>
          <w:szCs w:val="18"/>
        </w:rPr>
        <w:t xml:space="preserve"> </w:t>
      </w:r>
      <w:r w:rsidR="007F6087" w:rsidRPr="0045196C">
        <w:rPr>
          <w:rFonts w:cs="Arial"/>
          <w:color w:val="auto"/>
          <w:sz w:val="18"/>
          <w:szCs w:val="18"/>
        </w:rPr>
        <w:t>denoising</w:t>
      </w:r>
      <w:r w:rsidR="007F6087" w:rsidRPr="00AD2616">
        <w:rPr>
          <w:rFonts w:cs="Arial"/>
          <w:i/>
          <w:color w:val="auto"/>
          <w:sz w:val="18"/>
          <w:szCs w:val="18"/>
        </w:rPr>
        <w:t xml:space="preserve"> </w:t>
      </w:r>
      <w:r w:rsidR="007F6087" w:rsidRPr="0045196C">
        <w:rPr>
          <w:rFonts w:cs="Arial"/>
          <w:color w:val="auto"/>
          <w:sz w:val="18"/>
          <w:szCs w:val="18"/>
        </w:rPr>
        <w:t>using</w:t>
      </w:r>
      <w:r w:rsidR="007F6087" w:rsidRPr="00AD2616">
        <w:rPr>
          <w:rFonts w:cs="Arial"/>
          <w:i/>
          <w:color w:val="auto"/>
          <w:sz w:val="18"/>
          <w:szCs w:val="18"/>
        </w:rPr>
        <w:t xml:space="preserve"> </w:t>
      </w:r>
      <w:r w:rsidR="007F6087" w:rsidRPr="0045196C">
        <w:rPr>
          <w:rFonts w:cs="Arial"/>
          <w:color w:val="auto"/>
          <w:sz w:val="18"/>
          <w:szCs w:val="18"/>
        </w:rPr>
        <w:t>Wavelet</w:t>
      </w:r>
      <w:r w:rsidR="007F6087" w:rsidRPr="00AD2616">
        <w:rPr>
          <w:rFonts w:cs="Arial"/>
          <w:i/>
          <w:color w:val="auto"/>
          <w:sz w:val="18"/>
          <w:szCs w:val="18"/>
        </w:rPr>
        <w:t xml:space="preserve"> </w:t>
      </w:r>
      <w:r w:rsidR="007F6087" w:rsidRPr="0055062B">
        <w:rPr>
          <w:rFonts w:cs="Arial"/>
          <w:color w:val="auto"/>
          <w:sz w:val="18"/>
          <w:szCs w:val="18"/>
        </w:rPr>
        <w:t>method.</w:t>
      </w:r>
      <w:r w:rsidR="007F6087" w:rsidRPr="0055062B">
        <w:rPr>
          <w:rFonts w:cs="Arial"/>
          <w:i/>
          <w:color w:val="auto"/>
          <w:sz w:val="18"/>
          <w:szCs w:val="18"/>
        </w:rPr>
        <w:t xml:space="preserve"> </w:t>
      </w:r>
      <w:r w:rsidR="007F6087" w:rsidRPr="0055062B">
        <w:rPr>
          <w:rFonts w:cs="Arial"/>
          <w:color w:val="auto"/>
          <w:sz w:val="18"/>
          <w:szCs w:val="18"/>
        </w:rPr>
        <w:t>In</w:t>
      </w:r>
      <w:r w:rsidR="007F6087" w:rsidRPr="0055062B">
        <w:rPr>
          <w:rFonts w:cs="Arial"/>
          <w:i/>
          <w:color w:val="auto"/>
          <w:sz w:val="18"/>
          <w:szCs w:val="18"/>
        </w:rPr>
        <w:t xml:space="preserve"> </w:t>
      </w:r>
      <w:r w:rsidR="007F6087" w:rsidRPr="0055062B">
        <w:rPr>
          <w:rFonts w:cs="Arial"/>
          <w:color w:val="auto"/>
          <w:sz w:val="18"/>
          <w:szCs w:val="18"/>
        </w:rPr>
        <w:t>Proceedings</w:t>
      </w:r>
      <w:r w:rsidR="007F6087" w:rsidRPr="0055062B">
        <w:rPr>
          <w:rFonts w:cs="Arial"/>
          <w:i/>
          <w:color w:val="auto"/>
          <w:sz w:val="18"/>
          <w:szCs w:val="18"/>
        </w:rPr>
        <w:t xml:space="preserve"> </w:t>
      </w:r>
      <w:r w:rsidR="007F6087" w:rsidRPr="0055062B">
        <w:rPr>
          <w:rFonts w:cs="Arial"/>
          <w:color w:val="auto"/>
          <w:sz w:val="18"/>
          <w:szCs w:val="18"/>
        </w:rPr>
        <w:t>of</w:t>
      </w:r>
      <w:r w:rsidR="007F6087" w:rsidRPr="0055062B">
        <w:rPr>
          <w:rFonts w:cs="Arial"/>
          <w:i/>
          <w:color w:val="auto"/>
          <w:sz w:val="18"/>
          <w:szCs w:val="18"/>
        </w:rPr>
        <w:t xml:space="preserve"> </w:t>
      </w:r>
      <w:r w:rsidR="007F6087" w:rsidRPr="0055062B">
        <w:rPr>
          <w:rFonts w:cs="Arial"/>
          <w:color w:val="auto"/>
          <w:sz w:val="18"/>
          <w:szCs w:val="18"/>
        </w:rPr>
        <w:t>the</w:t>
      </w:r>
      <w:r w:rsidR="007F6087" w:rsidRPr="0055062B">
        <w:rPr>
          <w:rFonts w:cs="Arial"/>
          <w:i/>
          <w:color w:val="auto"/>
          <w:sz w:val="18"/>
          <w:szCs w:val="18"/>
        </w:rPr>
        <w:t xml:space="preserve"> </w:t>
      </w:r>
      <w:r w:rsidR="007F6087" w:rsidRPr="0055062B">
        <w:rPr>
          <w:rFonts w:cs="Arial"/>
          <w:color w:val="auto"/>
          <w:sz w:val="18"/>
          <w:szCs w:val="18"/>
        </w:rPr>
        <w:t>2018</w:t>
      </w:r>
      <w:r w:rsidR="007F6087" w:rsidRPr="0055062B">
        <w:rPr>
          <w:rFonts w:cs="Arial"/>
          <w:i/>
          <w:color w:val="auto"/>
          <w:sz w:val="18"/>
          <w:szCs w:val="18"/>
        </w:rPr>
        <w:t xml:space="preserve"> </w:t>
      </w:r>
      <w:r w:rsidR="007F6087" w:rsidRPr="0055062B">
        <w:rPr>
          <w:rFonts w:cs="Arial"/>
          <w:color w:val="auto"/>
          <w:sz w:val="18"/>
          <w:szCs w:val="18"/>
        </w:rPr>
        <w:t>26th</w:t>
      </w:r>
      <w:r w:rsidR="007F6087" w:rsidRPr="0055062B">
        <w:rPr>
          <w:rFonts w:cs="Arial"/>
          <w:i/>
          <w:color w:val="auto"/>
          <w:sz w:val="18"/>
          <w:szCs w:val="18"/>
        </w:rPr>
        <w:t xml:space="preserve"> </w:t>
      </w:r>
      <w:r w:rsidR="007F6087" w:rsidRPr="0055062B">
        <w:rPr>
          <w:rFonts w:cs="Arial"/>
          <w:color w:val="auto"/>
          <w:sz w:val="18"/>
          <w:szCs w:val="18"/>
        </w:rPr>
        <w:t>Signal</w:t>
      </w:r>
      <w:r w:rsidR="007F6087" w:rsidRPr="0055062B">
        <w:rPr>
          <w:rFonts w:cs="Arial"/>
          <w:i/>
          <w:color w:val="auto"/>
          <w:sz w:val="18"/>
          <w:szCs w:val="18"/>
        </w:rPr>
        <w:t xml:space="preserve"> </w:t>
      </w:r>
      <w:r w:rsidR="007F6087" w:rsidRPr="0055062B">
        <w:rPr>
          <w:rFonts w:cs="Arial"/>
          <w:color w:val="auto"/>
          <w:sz w:val="18"/>
          <w:szCs w:val="18"/>
        </w:rPr>
        <w:t>Processing</w:t>
      </w:r>
      <w:r w:rsidR="007F6087" w:rsidRPr="0055062B">
        <w:rPr>
          <w:rFonts w:cs="Arial"/>
          <w:i/>
          <w:color w:val="auto"/>
          <w:sz w:val="18"/>
          <w:szCs w:val="18"/>
        </w:rPr>
        <w:t xml:space="preserve"> </w:t>
      </w:r>
      <w:r w:rsidR="007F6087" w:rsidRPr="0055062B">
        <w:rPr>
          <w:rFonts w:cs="Arial"/>
          <w:color w:val="auto"/>
          <w:sz w:val="18"/>
          <w:szCs w:val="18"/>
        </w:rPr>
        <w:t>and</w:t>
      </w:r>
      <w:r w:rsidR="007F6087" w:rsidRPr="0055062B">
        <w:rPr>
          <w:rFonts w:cs="Arial"/>
          <w:i/>
          <w:color w:val="auto"/>
          <w:sz w:val="18"/>
          <w:szCs w:val="18"/>
        </w:rPr>
        <w:t xml:space="preserve"> </w:t>
      </w:r>
      <w:r w:rsidR="007F6087" w:rsidRPr="0055062B">
        <w:rPr>
          <w:rFonts w:cs="Arial"/>
          <w:color w:val="auto"/>
          <w:sz w:val="18"/>
          <w:szCs w:val="18"/>
        </w:rPr>
        <w:t>Communications</w:t>
      </w:r>
      <w:r w:rsidR="007F6087" w:rsidRPr="0055062B">
        <w:rPr>
          <w:rFonts w:cs="Arial"/>
          <w:i/>
          <w:color w:val="auto"/>
          <w:sz w:val="18"/>
          <w:szCs w:val="18"/>
        </w:rPr>
        <w:t xml:space="preserve"> </w:t>
      </w:r>
      <w:r w:rsidR="007F6087" w:rsidRPr="0055062B">
        <w:rPr>
          <w:rFonts w:cs="Arial"/>
          <w:color w:val="auto"/>
          <w:sz w:val="18"/>
          <w:szCs w:val="18"/>
        </w:rPr>
        <w:t>Applications</w:t>
      </w:r>
      <w:r w:rsidR="007F6087" w:rsidRPr="0055062B">
        <w:rPr>
          <w:rFonts w:cs="Arial"/>
          <w:i/>
          <w:color w:val="auto"/>
          <w:sz w:val="18"/>
          <w:szCs w:val="18"/>
        </w:rPr>
        <w:t xml:space="preserve"> </w:t>
      </w:r>
      <w:r w:rsidR="007F6087" w:rsidRPr="0055062B">
        <w:rPr>
          <w:rFonts w:cs="Arial"/>
          <w:color w:val="auto"/>
          <w:sz w:val="18"/>
          <w:szCs w:val="18"/>
        </w:rPr>
        <w:t>Conference</w:t>
      </w:r>
      <w:r w:rsidR="007F6087" w:rsidRPr="0055062B">
        <w:rPr>
          <w:rFonts w:cs="Arial"/>
          <w:i/>
          <w:color w:val="auto"/>
          <w:sz w:val="18"/>
          <w:szCs w:val="18"/>
        </w:rPr>
        <w:t xml:space="preserve"> </w:t>
      </w:r>
      <w:r w:rsidR="007F6087" w:rsidRPr="0055062B">
        <w:rPr>
          <w:rFonts w:cs="Arial"/>
          <w:color w:val="auto"/>
          <w:sz w:val="18"/>
          <w:szCs w:val="18"/>
        </w:rPr>
        <w:t xml:space="preserve">(SIU), </w:t>
      </w:r>
      <w:r w:rsidR="007F6087" w:rsidRPr="0055062B">
        <w:rPr>
          <w:rFonts w:cs="Arial"/>
          <w:color w:val="auto"/>
          <w:sz w:val="18"/>
          <w:szCs w:val="18"/>
          <w:highlight w:val="yellow"/>
        </w:rPr>
        <w:t>Izmir, Turkey, 2</w:t>
      </w:r>
      <w:r w:rsidR="007F6087">
        <w:rPr>
          <w:rFonts w:cs="Arial"/>
          <w:color w:val="auto"/>
          <w:sz w:val="18"/>
          <w:szCs w:val="18"/>
          <w:highlight w:val="yellow"/>
        </w:rPr>
        <w:t>–</w:t>
      </w:r>
      <w:r w:rsidR="007F6087" w:rsidRPr="0055062B">
        <w:rPr>
          <w:rFonts w:cs="Arial"/>
          <w:color w:val="auto"/>
          <w:sz w:val="18"/>
          <w:szCs w:val="18"/>
          <w:highlight w:val="yellow"/>
        </w:rPr>
        <w:t>5 May</w:t>
      </w:r>
      <w:r w:rsidR="007F6087" w:rsidRPr="0055062B">
        <w:rPr>
          <w:rFonts w:cs="Arial"/>
          <w:i/>
          <w:color w:val="auto"/>
          <w:sz w:val="18"/>
          <w:szCs w:val="18"/>
        </w:rPr>
        <w:t xml:space="preserve"> </w:t>
      </w:r>
      <w:r w:rsidR="007F6087" w:rsidRPr="0055062B">
        <w:rPr>
          <w:rFonts w:cs="Arial"/>
          <w:color w:val="auto"/>
          <w:sz w:val="18"/>
          <w:szCs w:val="18"/>
        </w:rPr>
        <w:t>2018</w:t>
      </w:r>
      <w:r w:rsidR="007F6087">
        <w:rPr>
          <w:rFonts w:cs="Arial"/>
          <w:color w:val="auto"/>
          <w:sz w:val="18"/>
          <w:szCs w:val="18"/>
        </w:rPr>
        <w:t>;</w:t>
      </w:r>
      <w:r w:rsidR="007F6087" w:rsidRPr="0055062B">
        <w:rPr>
          <w:rFonts w:cs="Arial"/>
          <w:i/>
          <w:color w:val="auto"/>
          <w:sz w:val="18"/>
          <w:szCs w:val="18"/>
        </w:rPr>
        <w:t xml:space="preserve"> </w:t>
      </w:r>
      <w:r w:rsidR="007F6087" w:rsidRPr="0055062B">
        <w:rPr>
          <w:rFonts w:cs="Arial"/>
          <w:color w:val="auto"/>
          <w:sz w:val="18"/>
          <w:szCs w:val="18"/>
        </w:rPr>
        <w:t>pp.</w:t>
      </w:r>
      <w:r w:rsidR="007F6087" w:rsidRPr="0055062B">
        <w:rPr>
          <w:rFonts w:cs="Arial"/>
          <w:i/>
          <w:color w:val="auto"/>
          <w:sz w:val="18"/>
          <w:szCs w:val="18"/>
        </w:rPr>
        <w:t xml:space="preserve"> </w:t>
      </w:r>
      <w:r w:rsidR="007F6087" w:rsidRPr="0055062B">
        <w:rPr>
          <w:rFonts w:cs="Arial"/>
          <w:color w:val="auto"/>
          <w:sz w:val="18"/>
          <w:szCs w:val="18"/>
        </w:rPr>
        <w:t>1</w:t>
      </w:r>
      <w:r w:rsidR="007F6087">
        <w:rPr>
          <w:rFonts w:cs="Arial"/>
          <w:color w:val="auto"/>
          <w:sz w:val="18"/>
          <w:szCs w:val="18"/>
        </w:rPr>
        <w:t>–</w:t>
      </w:r>
      <w:r w:rsidR="007F6087" w:rsidRPr="0055062B">
        <w:rPr>
          <w:rFonts w:cs="Arial"/>
          <w:color w:val="auto"/>
          <w:sz w:val="18"/>
          <w:szCs w:val="18"/>
        </w:rPr>
        <w:t>4.</w:t>
      </w:r>
      <w:r w:rsidR="007F6087" w:rsidRPr="0055062B">
        <w:rPr>
          <w:rFonts w:cs="Arial"/>
          <w:i/>
          <w:color w:val="auto"/>
          <w:sz w:val="18"/>
          <w:szCs w:val="18"/>
        </w:rPr>
        <w:t xml:space="preserve"> </w:t>
      </w:r>
      <w:r w:rsidR="007F6087" w:rsidRPr="0055062B">
        <w:rPr>
          <w:rFonts w:cs="Arial"/>
          <w:color w:val="auto"/>
          <w:sz w:val="18"/>
          <w:szCs w:val="18"/>
        </w:rPr>
        <w:t>https://doi.org/10.1109/SIU.2018.8404418.</w:t>
      </w:r>
    </w:p>
    <w:p w14:paraId="60C830A5" w14:textId="5F3D7B70" w:rsidR="007F6087" w:rsidRDefault="00DA44CF" w:rsidP="007F6087">
      <w:pPr>
        <w:pStyle w:val="ListParagraph"/>
        <w:numPr>
          <w:ilvl w:val="0"/>
          <w:numId w:val="29"/>
        </w:numPr>
        <w:adjustRightInd w:val="0"/>
        <w:snapToGrid w:val="0"/>
        <w:spacing w:line="228" w:lineRule="auto"/>
        <w:ind w:left="425" w:hanging="425"/>
        <w:contextualSpacing w:val="0"/>
        <w:rPr>
          <w:ins w:id="511" w:author="Safdar Muhammad Farhan (DOKT)" w:date="2022-12-05T14:39:00Z"/>
          <w:rFonts w:cs="Arial"/>
          <w:color w:val="auto"/>
          <w:sz w:val="18"/>
          <w:szCs w:val="18"/>
        </w:rPr>
      </w:pPr>
      <w:ins w:id="512" w:author="Safdar Muhammad Farhan (DOKT)" w:date="2022-12-05T14:17:00Z">
        <w:del w:id="513" w:author="Safdar Muhammad Farhan (DOKT) [2]" w:date="2022-12-06T12:04:00Z">
          <w:r w:rsidDel="0038396E">
            <w:rPr>
              <w:rFonts w:cs="Arial"/>
              <w:color w:val="auto"/>
              <w:sz w:val="18"/>
              <w:szCs w:val="18"/>
            </w:rPr>
            <w:delText>[</w:delText>
          </w:r>
          <w:r w:rsidDel="0038396E">
            <w:rPr>
              <w:rFonts w:cs="Arial"/>
              <w:color w:val="auto"/>
              <w:sz w:val="18"/>
              <w:szCs w:val="18"/>
            </w:rPr>
            <w:delText>12</w:delText>
          </w:r>
          <w:r w:rsidDel="0038396E">
            <w:rPr>
              <w:rFonts w:cs="Arial"/>
              <w:color w:val="auto"/>
              <w:sz w:val="18"/>
              <w:szCs w:val="18"/>
            </w:rPr>
            <w:delText xml:space="preserve">] </w:delText>
          </w:r>
        </w:del>
      </w:ins>
      <w:r w:rsidR="007F6087" w:rsidRPr="0045196C">
        <w:rPr>
          <w:rFonts w:cs="Arial"/>
          <w:color w:val="auto"/>
          <w:sz w:val="18"/>
          <w:szCs w:val="18"/>
        </w:rPr>
        <w:t>Zhang,</w:t>
      </w:r>
      <w:r w:rsidR="007F6087" w:rsidRPr="00AD2616">
        <w:rPr>
          <w:rFonts w:cs="Arial"/>
          <w:i/>
          <w:color w:val="auto"/>
          <w:sz w:val="18"/>
          <w:szCs w:val="18"/>
        </w:rPr>
        <w:t xml:space="preserve"> </w:t>
      </w:r>
      <w:r w:rsidR="007F6087" w:rsidRPr="0045196C">
        <w:rPr>
          <w:rFonts w:cs="Arial"/>
          <w:color w:val="auto"/>
          <w:sz w:val="18"/>
          <w:szCs w:val="18"/>
        </w:rPr>
        <w:t>R.;</w:t>
      </w:r>
      <w:r w:rsidR="007F6087" w:rsidRPr="00AD2616">
        <w:rPr>
          <w:rFonts w:cs="Arial"/>
          <w:i/>
          <w:color w:val="auto"/>
          <w:sz w:val="18"/>
          <w:szCs w:val="18"/>
        </w:rPr>
        <w:t xml:space="preserve"> </w:t>
      </w:r>
      <w:r w:rsidR="007F6087" w:rsidRPr="0045196C">
        <w:rPr>
          <w:rFonts w:cs="Arial"/>
          <w:color w:val="auto"/>
          <w:sz w:val="18"/>
          <w:szCs w:val="18"/>
        </w:rPr>
        <w:t>Liu,</w:t>
      </w:r>
      <w:r w:rsidR="007F6087" w:rsidRPr="00AD2616">
        <w:rPr>
          <w:rFonts w:cs="Arial"/>
          <w:i/>
          <w:color w:val="auto"/>
          <w:sz w:val="18"/>
          <w:szCs w:val="18"/>
        </w:rPr>
        <w:t xml:space="preserve"> </w:t>
      </w:r>
      <w:r w:rsidR="007F6087" w:rsidRPr="0045196C">
        <w:rPr>
          <w:rFonts w:cs="Arial"/>
          <w:color w:val="auto"/>
          <w:sz w:val="18"/>
          <w:szCs w:val="18"/>
        </w:rPr>
        <w:t>X</w:t>
      </w:r>
      <w:r w:rsidR="007F6087" w:rsidRPr="00744103">
        <w:rPr>
          <w:rFonts w:cs="Arial"/>
          <w:color w:val="auto"/>
          <w:sz w:val="18"/>
          <w:szCs w:val="18"/>
        </w:rPr>
        <w:t>.;</w:t>
      </w:r>
      <w:r w:rsidR="007F6087" w:rsidRPr="00744103">
        <w:rPr>
          <w:rFonts w:cs="Arial"/>
          <w:i/>
          <w:color w:val="auto"/>
          <w:sz w:val="18"/>
          <w:szCs w:val="18"/>
        </w:rPr>
        <w:t xml:space="preserve"> </w:t>
      </w:r>
      <w:r w:rsidR="007F6087" w:rsidRPr="00744103">
        <w:rPr>
          <w:rFonts w:cs="Arial"/>
          <w:color w:val="auto"/>
          <w:sz w:val="18"/>
          <w:szCs w:val="18"/>
        </w:rPr>
        <w:t>Zheng,</w:t>
      </w:r>
      <w:r w:rsidR="007F6087" w:rsidRPr="00744103">
        <w:rPr>
          <w:rFonts w:cs="Arial"/>
          <w:i/>
          <w:color w:val="auto"/>
          <w:sz w:val="18"/>
          <w:szCs w:val="18"/>
        </w:rPr>
        <w:t xml:space="preserve"> </w:t>
      </w:r>
      <w:r w:rsidR="007F6087" w:rsidRPr="00744103">
        <w:rPr>
          <w:rFonts w:cs="Arial"/>
          <w:color w:val="auto"/>
          <w:sz w:val="18"/>
          <w:szCs w:val="18"/>
        </w:rPr>
        <w:t>Y.;</w:t>
      </w:r>
      <w:r w:rsidR="007F6087" w:rsidRPr="00744103">
        <w:rPr>
          <w:rFonts w:cs="Arial"/>
          <w:i/>
          <w:color w:val="auto"/>
          <w:sz w:val="18"/>
          <w:szCs w:val="18"/>
        </w:rPr>
        <w:t xml:space="preserve"> </w:t>
      </w:r>
      <w:r w:rsidR="007F6087" w:rsidRPr="00744103">
        <w:rPr>
          <w:rFonts w:cs="Arial"/>
          <w:color w:val="auto"/>
          <w:sz w:val="18"/>
          <w:szCs w:val="18"/>
        </w:rPr>
        <w:t>Lv,</w:t>
      </w:r>
      <w:r w:rsidR="007F6087" w:rsidRPr="00744103">
        <w:rPr>
          <w:rFonts w:cs="Arial"/>
          <w:i/>
          <w:color w:val="auto"/>
          <w:sz w:val="18"/>
          <w:szCs w:val="18"/>
        </w:rPr>
        <w:t xml:space="preserve"> </w:t>
      </w:r>
      <w:r w:rsidR="007F6087" w:rsidRPr="00744103">
        <w:rPr>
          <w:rFonts w:cs="Arial"/>
          <w:color w:val="auto"/>
          <w:sz w:val="18"/>
          <w:szCs w:val="18"/>
        </w:rPr>
        <w:t>H.;</w:t>
      </w:r>
      <w:r w:rsidR="007F6087" w:rsidRPr="00744103">
        <w:rPr>
          <w:rFonts w:cs="Arial"/>
          <w:i/>
          <w:color w:val="auto"/>
          <w:sz w:val="18"/>
          <w:szCs w:val="18"/>
        </w:rPr>
        <w:t xml:space="preserve"> </w:t>
      </w:r>
      <w:r w:rsidR="007F6087" w:rsidRPr="00744103">
        <w:rPr>
          <w:rFonts w:cs="Arial"/>
          <w:color w:val="auto"/>
          <w:sz w:val="18"/>
          <w:szCs w:val="18"/>
        </w:rPr>
        <w:t>Li,</w:t>
      </w:r>
      <w:r w:rsidR="007F6087" w:rsidRPr="00744103">
        <w:rPr>
          <w:rFonts w:cs="Arial"/>
          <w:i/>
          <w:color w:val="auto"/>
          <w:sz w:val="18"/>
          <w:szCs w:val="18"/>
        </w:rPr>
        <w:t xml:space="preserve"> </w:t>
      </w:r>
      <w:r w:rsidR="007F6087" w:rsidRPr="00744103">
        <w:rPr>
          <w:rFonts w:cs="Arial"/>
          <w:color w:val="auto"/>
          <w:sz w:val="18"/>
          <w:szCs w:val="18"/>
        </w:rPr>
        <w:t>B.;</w:t>
      </w:r>
      <w:r w:rsidR="007F6087" w:rsidRPr="00744103">
        <w:rPr>
          <w:rFonts w:cs="Arial"/>
          <w:i/>
          <w:color w:val="auto"/>
          <w:sz w:val="18"/>
          <w:szCs w:val="18"/>
        </w:rPr>
        <w:t xml:space="preserve"> </w:t>
      </w:r>
      <w:r w:rsidR="007F6087" w:rsidRPr="00744103">
        <w:rPr>
          <w:rFonts w:cs="Arial"/>
          <w:color w:val="auto"/>
          <w:sz w:val="18"/>
          <w:szCs w:val="18"/>
        </w:rPr>
        <w:t>Yang,</w:t>
      </w:r>
      <w:r w:rsidR="007F6087" w:rsidRPr="00744103">
        <w:rPr>
          <w:rFonts w:cs="Arial"/>
          <w:i/>
          <w:color w:val="auto"/>
          <w:sz w:val="18"/>
          <w:szCs w:val="18"/>
        </w:rPr>
        <w:t xml:space="preserve"> </w:t>
      </w:r>
      <w:r w:rsidR="007F6087" w:rsidRPr="00744103">
        <w:rPr>
          <w:rFonts w:cs="Arial"/>
          <w:color w:val="auto"/>
          <w:sz w:val="18"/>
          <w:szCs w:val="18"/>
        </w:rPr>
        <w:t>S.;</w:t>
      </w:r>
      <w:r w:rsidR="007F6087" w:rsidRPr="00744103">
        <w:rPr>
          <w:rFonts w:cs="Arial"/>
          <w:i/>
          <w:color w:val="auto"/>
          <w:sz w:val="18"/>
          <w:szCs w:val="18"/>
        </w:rPr>
        <w:t xml:space="preserve"> </w:t>
      </w:r>
      <w:r w:rsidR="007F6087" w:rsidRPr="00744103">
        <w:rPr>
          <w:rFonts w:cs="Arial"/>
          <w:color w:val="auto"/>
          <w:sz w:val="18"/>
          <w:szCs w:val="18"/>
        </w:rPr>
        <w:t>Tan,</w:t>
      </w:r>
      <w:r w:rsidR="007F6087" w:rsidRPr="00744103">
        <w:rPr>
          <w:rFonts w:cs="Arial"/>
          <w:i/>
          <w:color w:val="auto"/>
          <w:sz w:val="18"/>
          <w:szCs w:val="18"/>
        </w:rPr>
        <w:t xml:space="preserve"> </w:t>
      </w:r>
      <w:r w:rsidR="007F6087" w:rsidRPr="00744103">
        <w:rPr>
          <w:rFonts w:cs="Arial"/>
          <w:color w:val="auto"/>
          <w:sz w:val="18"/>
          <w:szCs w:val="18"/>
        </w:rPr>
        <w:t>Y.</w:t>
      </w:r>
      <w:r w:rsidR="007F6087" w:rsidRPr="00744103">
        <w:rPr>
          <w:rFonts w:cs="Arial"/>
          <w:i/>
          <w:color w:val="auto"/>
          <w:sz w:val="18"/>
          <w:szCs w:val="18"/>
        </w:rPr>
        <w:t xml:space="preserve"> </w:t>
      </w:r>
      <w:r w:rsidR="007F6087" w:rsidRPr="00744103">
        <w:rPr>
          <w:rFonts w:cs="Arial"/>
          <w:color w:val="auto"/>
          <w:sz w:val="18"/>
          <w:szCs w:val="18"/>
        </w:rPr>
        <w:t>Time-frequency</w:t>
      </w:r>
      <w:r w:rsidR="007F6087" w:rsidRPr="00744103">
        <w:rPr>
          <w:rFonts w:cs="Arial"/>
          <w:i/>
          <w:color w:val="auto"/>
          <w:sz w:val="18"/>
          <w:szCs w:val="18"/>
        </w:rPr>
        <w:t xml:space="preserve"> </w:t>
      </w:r>
      <w:r w:rsidR="007F6087" w:rsidRPr="00744103">
        <w:rPr>
          <w:rFonts w:cs="Arial"/>
          <w:color w:val="auto"/>
          <w:sz w:val="18"/>
          <w:szCs w:val="18"/>
        </w:rPr>
        <w:t>synchroextracting</w:t>
      </w:r>
      <w:r w:rsidR="007F6087" w:rsidRPr="00744103">
        <w:rPr>
          <w:rFonts w:cs="Arial"/>
          <w:i/>
          <w:color w:val="auto"/>
          <w:sz w:val="18"/>
          <w:szCs w:val="18"/>
        </w:rPr>
        <w:t xml:space="preserve"> </w:t>
      </w:r>
      <w:r w:rsidR="007F6087" w:rsidRPr="00744103">
        <w:rPr>
          <w:rFonts w:cs="Arial"/>
          <w:color w:val="auto"/>
          <w:sz w:val="18"/>
          <w:szCs w:val="18"/>
        </w:rPr>
        <w:t>transform.</w:t>
      </w:r>
      <w:r w:rsidR="007F6087" w:rsidRPr="00744103">
        <w:rPr>
          <w:rFonts w:cs="Arial"/>
          <w:i/>
          <w:color w:val="auto"/>
          <w:sz w:val="18"/>
          <w:szCs w:val="18"/>
        </w:rPr>
        <w:t xml:space="preserve"> </w:t>
      </w:r>
      <w:r w:rsidR="007F6087" w:rsidRPr="00744103">
        <w:rPr>
          <w:rFonts w:cs="Arial"/>
          <w:i/>
          <w:iCs/>
          <w:color w:val="auto"/>
          <w:sz w:val="18"/>
          <w:szCs w:val="18"/>
        </w:rPr>
        <w:t>IET Signal Process</w:t>
      </w:r>
      <w:r w:rsidR="007F6087" w:rsidRPr="00744103">
        <w:rPr>
          <w:rFonts w:cs="Arial"/>
          <w:i/>
          <w:color w:val="auto"/>
          <w:sz w:val="18"/>
          <w:szCs w:val="18"/>
        </w:rPr>
        <w:t xml:space="preserve"> </w:t>
      </w:r>
      <w:r w:rsidR="007F6087" w:rsidRPr="00744103">
        <w:rPr>
          <w:rFonts w:cs="Arial"/>
          <w:b/>
          <w:color w:val="auto"/>
          <w:sz w:val="18"/>
          <w:szCs w:val="18"/>
        </w:rPr>
        <w:t>2022</w:t>
      </w:r>
      <w:r w:rsidR="007F6087" w:rsidRPr="00744103">
        <w:rPr>
          <w:rFonts w:cs="Arial"/>
          <w:color w:val="auto"/>
          <w:sz w:val="18"/>
          <w:szCs w:val="18"/>
        </w:rPr>
        <w:t>,</w:t>
      </w:r>
      <w:r w:rsidR="007F6087" w:rsidRPr="00744103">
        <w:rPr>
          <w:rFonts w:cs="Arial"/>
          <w:i/>
          <w:color w:val="auto"/>
          <w:sz w:val="18"/>
          <w:szCs w:val="18"/>
        </w:rPr>
        <w:t xml:space="preserve"> 16</w:t>
      </w:r>
      <w:r w:rsidR="007F6087" w:rsidRPr="00744103">
        <w:rPr>
          <w:rFonts w:cs="Arial"/>
          <w:color w:val="auto"/>
          <w:sz w:val="18"/>
          <w:szCs w:val="18"/>
        </w:rPr>
        <w:t>,</w:t>
      </w:r>
      <w:r w:rsidR="007F6087" w:rsidRPr="00744103">
        <w:rPr>
          <w:rFonts w:cs="Arial"/>
          <w:i/>
          <w:color w:val="auto"/>
          <w:sz w:val="18"/>
          <w:szCs w:val="18"/>
        </w:rPr>
        <w:t xml:space="preserve"> </w:t>
      </w:r>
      <w:r w:rsidR="007F6087" w:rsidRPr="00744103">
        <w:rPr>
          <w:rFonts w:cs="Arial"/>
          <w:color w:val="auto"/>
          <w:sz w:val="18"/>
          <w:szCs w:val="18"/>
        </w:rPr>
        <w:t>117–131.</w:t>
      </w:r>
      <w:r w:rsidR="007F6087" w:rsidRPr="00744103">
        <w:rPr>
          <w:rFonts w:cs="Arial"/>
          <w:i/>
          <w:color w:val="auto"/>
          <w:sz w:val="18"/>
          <w:szCs w:val="18"/>
        </w:rPr>
        <w:t xml:space="preserve"> </w:t>
      </w:r>
      <w:ins w:id="514" w:author="Safdar Muhammad Farhan (DOKT)" w:date="2022-12-05T14:37:00Z">
        <w:r w:rsidR="004F4E74">
          <w:rPr>
            <w:rFonts w:cs="Arial"/>
            <w:color w:val="auto"/>
            <w:sz w:val="18"/>
            <w:szCs w:val="18"/>
          </w:rPr>
          <w:fldChar w:fldCharType="begin"/>
        </w:r>
        <w:r w:rsidR="004F4E74">
          <w:rPr>
            <w:rFonts w:cs="Arial"/>
            <w:color w:val="auto"/>
            <w:sz w:val="18"/>
            <w:szCs w:val="18"/>
          </w:rPr>
          <w:instrText xml:space="preserve"> HYPERLINK "</w:instrText>
        </w:r>
      </w:ins>
      <w:r w:rsidR="004F4E74" w:rsidRPr="00744103">
        <w:rPr>
          <w:rFonts w:cs="Arial"/>
          <w:color w:val="auto"/>
          <w:sz w:val="18"/>
          <w:szCs w:val="18"/>
        </w:rPr>
        <w:instrText>https://doi.org/10.1049/sil2.</w:instrText>
      </w:r>
      <w:r w:rsidR="004F4E74" w:rsidRPr="006A25B7">
        <w:rPr>
          <w:rFonts w:cs="Arial"/>
          <w:color w:val="auto"/>
          <w:sz w:val="18"/>
          <w:szCs w:val="18"/>
        </w:rPr>
        <w:instrText>12073</w:instrText>
      </w:r>
      <w:ins w:id="515" w:author="Safdar Muhammad Farhan (DOKT)" w:date="2022-12-05T14:37:00Z">
        <w:r w:rsidR="004F4E74">
          <w:rPr>
            <w:rFonts w:cs="Arial"/>
            <w:color w:val="auto"/>
            <w:sz w:val="18"/>
            <w:szCs w:val="18"/>
          </w:rPr>
          <w:instrText xml:space="preserve">" </w:instrText>
        </w:r>
        <w:r w:rsidR="004F4E74">
          <w:rPr>
            <w:rFonts w:cs="Arial"/>
            <w:color w:val="auto"/>
            <w:sz w:val="18"/>
            <w:szCs w:val="18"/>
          </w:rPr>
          <w:fldChar w:fldCharType="separate"/>
        </w:r>
      </w:ins>
      <w:r w:rsidR="004F4E74" w:rsidRPr="00CC23B6">
        <w:rPr>
          <w:rStyle w:val="Hyperlink"/>
          <w:rFonts w:cs="Arial"/>
          <w:sz w:val="18"/>
          <w:szCs w:val="18"/>
        </w:rPr>
        <w:t>https://doi.org/10.1049/sil2.12073</w:t>
      </w:r>
      <w:ins w:id="516" w:author="Safdar Muhammad Farhan (DOKT)" w:date="2022-12-05T14:37:00Z">
        <w:r w:rsidR="004F4E74">
          <w:rPr>
            <w:rFonts w:cs="Arial"/>
            <w:color w:val="auto"/>
            <w:sz w:val="18"/>
            <w:szCs w:val="18"/>
          </w:rPr>
          <w:fldChar w:fldCharType="end"/>
        </w:r>
      </w:ins>
      <w:r w:rsidR="007F6087" w:rsidRPr="006A25B7">
        <w:rPr>
          <w:rFonts w:cs="Arial"/>
          <w:color w:val="auto"/>
          <w:sz w:val="18"/>
          <w:szCs w:val="18"/>
        </w:rPr>
        <w:t>.</w:t>
      </w:r>
    </w:p>
    <w:p w14:paraId="751CD4F8" w14:textId="56AD82EA" w:rsidR="00705062" w:rsidRPr="00705062" w:rsidRDefault="00705062" w:rsidP="00705062">
      <w:pPr>
        <w:pStyle w:val="ListParagraph"/>
        <w:numPr>
          <w:ilvl w:val="0"/>
          <w:numId w:val="29"/>
        </w:numPr>
        <w:adjustRightInd w:val="0"/>
        <w:snapToGrid w:val="0"/>
        <w:spacing w:line="228" w:lineRule="auto"/>
        <w:ind w:left="425" w:hanging="425"/>
        <w:contextualSpacing w:val="0"/>
        <w:rPr>
          <w:ins w:id="517" w:author="Safdar Muhammad Farhan (DOKT)" w:date="2022-12-05T14:37:00Z"/>
          <w:rFonts w:cs="Arial"/>
          <w:color w:val="auto"/>
          <w:sz w:val="18"/>
          <w:szCs w:val="18"/>
          <w:rPrChange w:id="518" w:author="Safdar Muhammad Farhan (DOKT)" w:date="2022-12-05T14:39:00Z">
            <w:rPr>
              <w:ins w:id="519" w:author="Safdar Muhammad Farhan (DOKT)" w:date="2022-12-05T14:37:00Z"/>
            </w:rPr>
          </w:rPrChange>
        </w:rPr>
      </w:pPr>
      <w:ins w:id="520" w:author="Safdar Muhammad Farhan (DOKT)" w:date="2022-12-05T14:39:00Z">
        <w:del w:id="521" w:author="Safdar Muhammad Farhan (DOKT) [2]" w:date="2022-12-06T12:04:00Z">
          <w:r w:rsidDel="0038396E">
            <w:rPr>
              <w:rFonts w:cs="Arial"/>
              <w:color w:val="auto"/>
              <w:sz w:val="18"/>
              <w:szCs w:val="18"/>
            </w:rPr>
            <w:delText xml:space="preserve">[46] </w:delText>
          </w:r>
        </w:del>
        <w:r w:rsidRPr="0092751E">
          <w:rPr>
            <w:rFonts w:cs="Arial"/>
            <w:color w:val="auto"/>
            <w:sz w:val="18"/>
            <w:szCs w:val="18"/>
          </w:rPr>
          <w:t>Yan,</w:t>
        </w:r>
        <w:r w:rsidRPr="00AD2616">
          <w:rPr>
            <w:rFonts w:cs="Arial"/>
            <w:i/>
            <w:color w:val="auto"/>
            <w:sz w:val="18"/>
            <w:szCs w:val="18"/>
          </w:rPr>
          <w:t xml:space="preserve"> </w:t>
        </w:r>
        <w:r w:rsidRPr="0092751E">
          <w:rPr>
            <w:rFonts w:cs="Arial"/>
            <w:color w:val="auto"/>
            <w:sz w:val="18"/>
            <w:szCs w:val="18"/>
          </w:rPr>
          <w:t>J.;</w:t>
        </w:r>
        <w:r w:rsidRPr="00AD2616">
          <w:rPr>
            <w:rFonts w:cs="Arial"/>
            <w:i/>
            <w:color w:val="auto"/>
            <w:sz w:val="18"/>
            <w:szCs w:val="18"/>
          </w:rPr>
          <w:t xml:space="preserve"> </w:t>
        </w:r>
        <w:r w:rsidRPr="0092751E">
          <w:rPr>
            <w:rFonts w:cs="Arial"/>
            <w:color w:val="auto"/>
            <w:sz w:val="18"/>
            <w:szCs w:val="18"/>
          </w:rPr>
          <w:t>Laflamme,</w:t>
        </w:r>
        <w:r w:rsidRPr="00AD2616">
          <w:rPr>
            <w:rFonts w:cs="Arial"/>
            <w:i/>
            <w:color w:val="auto"/>
            <w:sz w:val="18"/>
            <w:szCs w:val="18"/>
          </w:rPr>
          <w:t xml:space="preserve"> </w:t>
        </w:r>
        <w:r w:rsidRPr="0092751E">
          <w:rPr>
            <w:rFonts w:cs="Arial"/>
            <w:color w:val="auto"/>
            <w:sz w:val="18"/>
            <w:szCs w:val="18"/>
          </w:rPr>
          <w:t>S.;</w:t>
        </w:r>
        <w:r w:rsidRPr="00AD2616">
          <w:rPr>
            <w:rFonts w:cs="Arial"/>
            <w:i/>
            <w:color w:val="auto"/>
            <w:sz w:val="18"/>
            <w:szCs w:val="18"/>
          </w:rPr>
          <w:t xml:space="preserve"> </w:t>
        </w:r>
        <w:r w:rsidRPr="0092751E">
          <w:rPr>
            <w:rFonts w:cs="Arial"/>
            <w:color w:val="auto"/>
            <w:sz w:val="18"/>
            <w:szCs w:val="18"/>
          </w:rPr>
          <w:t>Singh,</w:t>
        </w:r>
        <w:r w:rsidRPr="00AD2616">
          <w:rPr>
            <w:rFonts w:cs="Arial"/>
            <w:i/>
            <w:color w:val="auto"/>
            <w:sz w:val="18"/>
            <w:szCs w:val="18"/>
          </w:rPr>
          <w:t xml:space="preserve"> </w:t>
        </w:r>
        <w:r w:rsidRPr="0092751E">
          <w:rPr>
            <w:rFonts w:cs="Arial"/>
            <w:color w:val="auto"/>
            <w:sz w:val="18"/>
            <w:szCs w:val="18"/>
          </w:rPr>
          <w:t>P.;</w:t>
        </w:r>
        <w:r w:rsidRPr="00AD2616">
          <w:rPr>
            <w:rFonts w:cs="Arial"/>
            <w:i/>
            <w:color w:val="auto"/>
            <w:sz w:val="18"/>
            <w:szCs w:val="18"/>
          </w:rPr>
          <w:t xml:space="preserve"> </w:t>
        </w:r>
        <w:r w:rsidRPr="0092751E">
          <w:rPr>
            <w:rFonts w:cs="Arial"/>
            <w:color w:val="auto"/>
            <w:sz w:val="18"/>
            <w:szCs w:val="18"/>
          </w:rPr>
          <w:t>Sadhu,</w:t>
        </w:r>
        <w:r w:rsidRPr="00AD2616">
          <w:rPr>
            <w:rFonts w:cs="Arial"/>
            <w:i/>
            <w:color w:val="auto"/>
            <w:sz w:val="18"/>
            <w:szCs w:val="18"/>
          </w:rPr>
          <w:t xml:space="preserve"> </w:t>
        </w:r>
        <w:r w:rsidRPr="00744103">
          <w:rPr>
            <w:rFonts w:cs="Arial"/>
            <w:color w:val="auto"/>
            <w:sz w:val="18"/>
            <w:szCs w:val="18"/>
          </w:rPr>
          <w:t>A.;</w:t>
        </w:r>
        <w:r w:rsidRPr="00744103">
          <w:rPr>
            <w:rFonts w:cs="Arial"/>
            <w:i/>
            <w:color w:val="auto"/>
            <w:sz w:val="18"/>
            <w:szCs w:val="18"/>
          </w:rPr>
          <w:t xml:space="preserve"> </w:t>
        </w:r>
        <w:r w:rsidRPr="00744103">
          <w:rPr>
            <w:rFonts w:cs="Arial"/>
            <w:color w:val="auto"/>
            <w:sz w:val="18"/>
            <w:szCs w:val="18"/>
          </w:rPr>
          <w:t>Dodson,</w:t>
        </w:r>
        <w:r w:rsidRPr="00744103">
          <w:rPr>
            <w:rFonts w:cs="Arial"/>
            <w:i/>
            <w:color w:val="auto"/>
            <w:sz w:val="18"/>
            <w:szCs w:val="18"/>
          </w:rPr>
          <w:t xml:space="preserve"> </w:t>
        </w:r>
        <w:r w:rsidRPr="00744103">
          <w:rPr>
            <w:rFonts w:cs="Arial"/>
            <w:color w:val="auto"/>
            <w:sz w:val="18"/>
            <w:szCs w:val="18"/>
          </w:rPr>
          <w:t>J.</w:t>
        </w:r>
        <w:r w:rsidRPr="00744103">
          <w:rPr>
            <w:rFonts w:cs="Arial"/>
            <w:i/>
            <w:color w:val="auto"/>
            <w:sz w:val="18"/>
            <w:szCs w:val="18"/>
          </w:rPr>
          <w:t xml:space="preserve"> </w:t>
        </w:r>
        <w:r w:rsidRPr="00744103">
          <w:rPr>
            <w:rFonts w:cs="Arial"/>
            <w:color w:val="auto"/>
            <w:sz w:val="18"/>
            <w:szCs w:val="18"/>
          </w:rPr>
          <w:t>A</w:t>
        </w:r>
        <w:r w:rsidRPr="00744103">
          <w:rPr>
            <w:rFonts w:cs="Arial"/>
            <w:i/>
            <w:color w:val="auto"/>
            <w:sz w:val="18"/>
            <w:szCs w:val="18"/>
          </w:rPr>
          <w:t xml:space="preserve"> </w:t>
        </w:r>
        <w:r w:rsidRPr="00744103">
          <w:rPr>
            <w:rFonts w:cs="Arial"/>
            <w:color w:val="auto"/>
            <w:sz w:val="18"/>
            <w:szCs w:val="18"/>
          </w:rPr>
          <w:t>Comparison</w:t>
        </w:r>
        <w:r w:rsidRPr="00744103">
          <w:rPr>
            <w:rFonts w:cs="Arial"/>
            <w:i/>
            <w:color w:val="auto"/>
            <w:sz w:val="18"/>
            <w:szCs w:val="18"/>
          </w:rPr>
          <w:t xml:space="preserve"> </w:t>
        </w:r>
        <w:r w:rsidRPr="00744103">
          <w:rPr>
            <w:rFonts w:cs="Arial"/>
            <w:color w:val="auto"/>
            <w:sz w:val="18"/>
            <w:szCs w:val="18"/>
          </w:rPr>
          <w:t>of</w:t>
        </w:r>
        <w:r w:rsidRPr="00744103">
          <w:rPr>
            <w:rFonts w:cs="Arial"/>
            <w:i/>
            <w:color w:val="auto"/>
            <w:sz w:val="18"/>
            <w:szCs w:val="18"/>
          </w:rPr>
          <w:t xml:space="preserve"> </w:t>
        </w:r>
        <w:r w:rsidRPr="00744103">
          <w:rPr>
            <w:rFonts w:cs="Arial"/>
            <w:color w:val="auto"/>
            <w:sz w:val="18"/>
            <w:szCs w:val="18"/>
          </w:rPr>
          <w:t>Time-Frequency</w:t>
        </w:r>
        <w:r w:rsidRPr="00744103">
          <w:rPr>
            <w:rFonts w:cs="Arial"/>
            <w:i/>
            <w:color w:val="auto"/>
            <w:sz w:val="18"/>
            <w:szCs w:val="18"/>
          </w:rPr>
          <w:t xml:space="preserve"> </w:t>
        </w:r>
        <w:r w:rsidRPr="00744103">
          <w:rPr>
            <w:rFonts w:cs="Arial"/>
            <w:color w:val="auto"/>
            <w:sz w:val="18"/>
            <w:szCs w:val="18"/>
          </w:rPr>
          <w:t>Methods</w:t>
        </w:r>
        <w:r w:rsidRPr="00744103">
          <w:rPr>
            <w:rFonts w:cs="Arial"/>
            <w:i/>
            <w:color w:val="auto"/>
            <w:sz w:val="18"/>
            <w:szCs w:val="18"/>
          </w:rPr>
          <w:t xml:space="preserve"> </w:t>
        </w:r>
        <w:r w:rsidRPr="00744103">
          <w:rPr>
            <w:rFonts w:cs="Arial"/>
            <w:color w:val="auto"/>
            <w:sz w:val="18"/>
            <w:szCs w:val="18"/>
          </w:rPr>
          <w:t>for</w:t>
        </w:r>
        <w:r w:rsidRPr="00744103">
          <w:rPr>
            <w:rFonts w:cs="Arial"/>
            <w:i/>
            <w:color w:val="auto"/>
            <w:sz w:val="18"/>
            <w:szCs w:val="18"/>
          </w:rPr>
          <w:t xml:space="preserve"> </w:t>
        </w:r>
        <w:r w:rsidRPr="00744103">
          <w:rPr>
            <w:rFonts w:cs="Arial"/>
            <w:color w:val="auto"/>
            <w:sz w:val="18"/>
            <w:szCs w:val="18"/>
          </w:rPr>
          <w:t>Real-Time</w:t>
        </w:r>
        <w:r w:rsidRPr="00744103">
          <w:rPr>
            <w:rFonts w:cs="Arial"/>
            <w:i/>
            <w:color w:val="auto"/>
            <w:sz w:val="18"/>
            <w:szCs w:val="18"/>
          </w:rPr>
          <w:t xml:space="preserve"> </w:t>
        </w:r>
        <w:r w:rsidRPr="00744103">
          <w:rPr>
            <w:rFonts w:cs="Arial"/>
            <w:color w:val="auto"/>
            <w:sz w:val="18"/>
            <w:szCs w:val="18"/>
          </w:rPr>
          <w:t>Application</w:t>
        </w:r>
        <w:r w:rsidRPr="00744103">
          <w:rPr>
            <w:rFonts w:cs="Arial"/>
            <w:i/>
            <w:color w:val="auto"/>
            <w:sz w:val="18"/>
            <w:szCs w:val="18"/>
          </w:rPr>
          <w:t xml:space="preserve"> </w:t>
        </w:r>
        <w:r w:rsidRPr="00744103">
          <w:rPr>
            <w:rFonts w:cs="Arial"/>
            <w:color w:val="auto"/>
            <w:sz w:val="18"/>
            <w:szCs w:val="18"/>
          </w:rPr>
          <w:t>to</w:t>
        </w:r>
        <w:r w:rsidRPr="00744103">
          <w:rPr>
            <w:rFonts w:cs="Arial"/>
            <w:i/>
            <w:color w:val="auto"/>
            <w:sz w:val="18"/>
            <w:szCs w:val="18"/>
          </w:rPr>
          <w:t xml:space="preserve"> </w:t>
        </w:r>
        <w:r w:rsidRPr="00744103">
          <w:rPr>
            <w:rFonts w:cs="Arial"/>
            <w:color w:val="auto"/>
            <w:sz w:val="18"/>
            <w:szCs w:val="18"/>
          </w:rPr>
          <w:t>High-Rate</w:t>
        </w:r>
        <w:r w:rsidRPr="00744103">
          <w:rPr>
            <w:rFonts w:cs="Arial"/>
            <w:i/>
            <w:color w:val="auto"/>
            <w:sz w:val="18"/>
            <w:szCs w:val="18"/>
          </w:rPr>
          <w:t xml:space="preserve"> </w:t>
        </w:r>
        <w:r w:rsidRPr="00744103">
          <w:rPr>
            <w:rFonts w:cs="Arial"/>
            <w:color w:val="auto"/>
            <w:sz w:val="18"/>
            <w:szCs w:val="18"/>
          </w:rPr>
          <w:t>Dynamic</w:t>
        </w:r>
        <w:r w:rsidRPr="00744103">
          <w:rPr>
            <w:rFonts w:cs="Arial"/>
            <w:i/>
            <w:color w:val="auto"/>
            <w:sz w:val="18"/>
            <w:szCs w:val="18"/>
          </w:rPr>
          <w:t xml:space="preserve"> </w:t>
        </w:r>
        <w:r w:rsidRPr="00744103">
          <w:rPr>
            <w:rFonts w:cs="Arial"/>
            <w:color w:val="auto"/>
            <w:sz w:val="18"/>
            <w:szCs w:val="18"/>
          </w:rPr>
          <w:t>Systems.</w:t>
        </w:r>
        <w:r w:rsidRPr="00744103">
          <w:rPr>
            <w:rFonts w:cs="Arial"/>
            <w:i/>
            <w:color w:val="auto"/>
            <w:sz w:val="18"/>
            <w:szCs w:val="18"/>
          </w:rPr>
          <w:t xml:space="preserve"> </w:t>
        </w:r>
        <w:r w:rsidRPr="00744103">
          <w:rPr>
            <w:i/>
            <w:iCs/>
            <w:color w:val="auto"/>
            <w:sz w:val="18"/>
          </w:rPr>
          <w:t>Vibration</w:t>
        </w:r>
        <w:r w:rsidRPr="00744103">
          <w:rPr>
            <w:rFonts w:cs="Arial"/>
            <w:i/>
            <w:color w:val="auto"/>
            <w:sz w:val="18"/>
            <w:szCs w:val="18"/>
          </w:rPr>
          <w:t xml:space="preserve"> </w:t>
        </w:r>
        <w:r w:rsidRPr="00744103">
          <w:rPr>
            <w:rFonts w:cs="Arial"/>
            <w:b/>
            <w:color w:val="auto"/>
            <w:sz w:val="18"/>
            <w:szCs w:val="18"/>
          </w:rPr>
          <w:t>2020</w:t>
        </w:r>
        <w:r w:rsidRPr="00744103">
          <w:rPr>
            <w:rFonts w:cs="Arial"/>
            <w:color w:val="auto"/>
            <w:sz w:val="18"/>
            <w:szCs w:val="18"/>
          </w:rPr>
          <w:t>,</w:t>
        </w:r>
        <w:r w:rsidRPr="00744103">
          <w:rPr>
            <w:rFonts w:cs="Arial"/>
            <w:i/>
            <w:color w:val="auto"/>
            <w:sz w:val="18"/>
            <w:szCs w:val="18"/>
          </w:rPr>
          <w:t xml:space="preserve"> 3</w:t>
        </w:r>
        <w:r w:rsidRPr="00744103">
          <w:rPr>
            <w:rFonts w:cs="Arial"/>
            <w:color w:val="auto"/>
            <w:sz w:val="18"/>
            <w:szCs w:val="18"/>
          </w:rPr>
          <w:t>,</w:t>
        </w:r>
        <w:r w:rsidRPr="00744103">
          <w:rPr>
            <w:rFonts w:cs="Arial"/>
            <w:i/>
            <w:color w:val="auto"/>
            <w:sz w:val="18"/>
            <w:szCs w:val="18"/>
          </w:rPr>
          <w:t xml:space="preserve"> </w:t>
        </w:r>
        <w:r w:rsidRPr="00744103">
          <w:rPr>
            <w:rFonts w:cs="Arial"/>
            <w:color w:val="auto"/>
            <w:sz w:val="18"/>
            <w:szCs w:val="18"/>
          </w:rPr>
          <w:t>204–216.</w:t>
        </w:r>
        <w:r w:rsidRPr="00744103">
          <w:rPr>
            <w:rFonts w:cs="Arial"/>
            <w:i/>
            <w:color w:val="auto"/>
            <w:sz w:val="18"/>
            <w:szCs w:val="18"/>
          </w:rPr>
          <w:t xml:space="preserve"> </w:t>
        </w:r>
        <w:r w:rsidRPr="00744103">
          <w:rPr>
            <w:rFonts w:cs="Arial"/>
            <w:color w:val="auto"/>
            <w:sz w:val="18"/>
            <w:szCs w:val="18"/>
          </w:rPr>
          <w:t>https://doi.org/10.3390/vibration3030016.</w:t>
        </w:r>
      </w:ins>
    </w:p>
    <w:p w14:paraId="65567DE3" w14:textId="526EA360" w:rsidR="004F4E74" w:rsidRPr="0092751E" w:rsidRDefault="004F4E74" w:rsidP="004F4E74">
      <w:pPr>
        <w:pStyle w:val="ListParagraph"/>
        <w:numPr>
          <w:ilvl w:val="0"/>
          <w:numId w:val="29"/>
        </w:numPr>
        <w:adjustRightInd w:val="0"/>
        <w:snapToGrid w:val="0"/>
        <w:spacing w:line="228" w:lineRule="auto"/>
        <w:ind w:left="425" w:hanging="425"/>
        <w:contextualSpacing w:val="0"/>
        <w:rPr>
          <w:ins w:id="522" w:author="Safdar Muhammad Farhan (DOKT)" w:date="2022-12-05T14:37:00Z"/>
          <w:rFonts w:cs="Arial"/>
          <w:color w:val="auto"/>
          <w:sz w:val="18"/>
          <w:szCs w:val="18"/>
        </w:rPr>
      </w:pPr>
      <w:ins w:id="523" w:author="Safdar Muhammad Farhan (DOKT)" w:date="2022-12-05T14:37:00Z">
        <w:del w:id="524" w:author="Safdar Muhammad Farhan (DOKT) [2]" w:date="2022-12-06T12:04:00Z">
          <w:r w:rsidDel="0038396E">
            <w:rPr>
              <w:rFonts w:cs="Arial"/>
              <w:color w:val="auto"/>
              <w:sz w:val="18"/>
              <w:szCs w:val="18"/>
            </w:rPr>
            <w:delText xml:space="preserve">[45] </w:delText>
          </w:r>
        </w:del>
        <w:r w:rsidRPr="0092751E">
          <w:rPr>
            <w:rFonts w:cs="Arial"/>
            <w:color w:val="auto"/>
            <w:sz w:val="18"/>
            <w:szCs w:val="18"/>
          </w:rPr>
          <w:t>Kang,</w:t>
        </w:r>
        <w:r w:rsidRPr="00AD2616">
          <w:rPr>
            <w:rFonts w:cs="Arial"/>
            <w:i/>
            <w:color w:val="auto"/>
            <w:sz w:val="18"/>
            <w:szCs w:val="18"/>
          </w:rPr>
          <w:t xml:space="preserve"> </w:t>
        </w:r>
        <w:r w:rsidRPr="0092751E">
          <w:rPr>
            <w:rFonts w:cs="Arial"/>
            <w:color w:val="auto"/>
            <w:sz w:val="18"/>
            <w:szCs w:val="18"/>
          </w:rPr>
          <w:t>M.;</w:t>
        </w:r>
        <w:r w:rsidRPr="00AD2616">
          <w:rPr>
            <w:rFonts w:cs="Arial"/>
            <w:i/>
            <w:color w:val="auto"/>
            <w:sz w:val="18"/>
            <w:szCs w:val="18"/>
          </w:rPr>
          <w:t xml:space="preserve"> </w:t>
        </w:r>
        <w:r w:rsidRPr="0092751E">
          <w:rPr>
            <w:rFonts w:cs="Arial"/>
            <w:color w:val="auto"/>
            <w:sz w:val="18"/>
            <w:szCs w:val="18"/>
          </w:rPr>
          <w:t>Shin,</w:t>
        </w:r>
        <w:r w:rsidRPr="00AD2616">
          <w:rPr>
            <w:rFonts w:cs="Arial"/>
            <w:i/>
            <w:color w:val="auto"/>
            <w:sz w:val="18"/>
            <w:szCs w:val="18"/>
          </w:rPr>
          <w:t xml:space="preserve"> </w:t>
        </w:r>
        <w:r w:rsidRPr="0092751E">
          <w:rPr>
            <w:rFonts w:cs="Arial"/>
            <w:color w:val="auto"/>
            <w:sz w:val="18"/>
            <w:szCs w:val="18"/>
          </w:rPr>
          <w:t>S.;</w:t>
        </w:r>
        <w:r w:rsidRPr="00AD2616">
          <w:rPr>
            <w:rFonts w:cs="Arial"/>
            <w:i/>
            <w:color w:val="auto"/>
            <w:sz w:val="18"/>
            <w:szCs w:val="18"/>
          </w:rPr>
          <w:t xml:space="preserve"> </w:t>
        </w:r>
        <w:r w:rsidRPr="0092751E">
          <w:rPr>
            <w:rFonts w:cs="Arial"/>
            <w:color w:val="auto"/>
            <w:sz w:val="18"/>
            <w:szCs w:val="18"/>
          </w:rPr>
          <w:t>Jung,</w:t>
        </w:r>
        <w:r w:rsidRPr="00AD2616">
          <w:rPr>
            <w:rFonts w:cs="Arial"/>
            <w:i/>
            <w:color w:val="auto"/>
            <w:sz w:val="18"/>
            <w:szCs w:val="18"/>
          </w:rPr>
          <w:t xml:space="preserve"> </w:t>
        </w:r>
        <w:r w:rsidRPr="0092751E">
          <w:rPr>
            <w:rFonts w:cs="Arial"/>
            <w:color w:val="auto"/>
            <w:sz w:val="18"/>
            <w:szCs w:val="18"/>
          </w:rPr>
          <w:t>J.;</w:t>
        </w:r>
        <w:r w:rsidRPr="00AD2616">
          <w:rPr>
            <w:rFonts w:cs="Arial"/>
            <w:i/>
            <w:color w:val="auto"/>
            <w:sz w:val="18"/>
            <w:szCs w:val="18"/>
          </w:rPr>
          <w:t xml:space="preserve"> </w:t>
        </w:r>
        <w:r w:rsidRPr="0092751E">
          <w:rPr>
            <w:rFonts w:cs="Arial"/>
            <w:color w:val="auto"/>
            <w:sz w:val="18"/>
            <w:szCs w:val="18"/>
          </w:rPr>
          <w:t>Kim,</w:t>
        </w:r>
        <w:r w:rsidRPr="00AD2616">
          <w:rPr>
            <w:rFonts w:cs="Arial"/>
            <w:i/>
            <w:color w:val="auto"/>
            <w:sz w:val="18"/>
            <w:szCs w:val="18"/>
          </w:rPr>
          <w:t xml:space="preserve"> </w:t>
        </w:r>
        <w:r w:rsidRPr="0092751E">
          <w:rPr>
            <w:rFonts w:cs="Arial"/>
            <w:color w:val="auto"/>
            <w:sz w:val="18"/>
            <w:szCs w:val="18"/>
          </w:rPr>
          <w:t>Y.T.</w:t>
        </w:r>
        <w:r w:rsidRPr="00AD2616">
          <w:rPr>
            <w:rFonts w:cs="Arial"/>
            <w:i/>
            <w:color w:val="auto"/>
            <w:sz w:val="18"/>
            <w:szCs w:val="18"/>
          </w:rPr>
          <w:t xml:space="preserve"> </w:t>
        </w:r>
        <w:r w:rsidRPr="0092751E">
          <w:rPr>
            <w:rFonts w:cs="Arial"/>
            <w:color w:val="auto"/>
            <w:sz w:val="18"/>
            <w:szCs w:val="18"/>
          </w:rPr>
          <w:t>Classification</w:t>
        </w:r>
        <w:r w:rsidRPr="00AD2616">
          <w:rPr>
            <w:rFonts w:cs="Arial"/>
            <w:i/>
            <w:color w:val="auto"/>
            <w:sz w:val="18"/>
            <w:szCs w:val="18"/>
          </w:rPr>
          <w:t xml:space="preserve"> </w:t>
        </w:r>
        <w:r w:rsidRPr="0092751E">
          <w:rPr>
            <w:rFonts w:cs="Arial"/>
            <w:color w:val="auto"/>
            <w:sz w:val="18"/>
            <w:szCs w:val="18"/>
          </w:rPr>
          <w:t>of</w:t>
        </w:r>
        <w:r w:rsidRPr="00AD2616">
          <w:rPr>
            <w:rFonts w:cs="Arial"/>
            <w:i/>
            <w:color w:val="auto"/>
            <w:sz w:val="18"/>
            <w:szCs w:val="18"/>
          </w:rPr>
          <w:t xml:space="preserve"> </w:t>
        </w:r>
        <w:r w:rsidRPr="0092751E">
          <w:rPr>
            <w:rFonts w:cs="Arial"/>
            <w:color w:val="auto"/>
            <w:sz w:val="18"/>
            <w:szCs w:val="18"/>
          </w:rPr>
          <w:t>Mental</w:t>
        </w:r>
        <w:r w:rsidRPr="00AD2616">
          <w:rPr>
            <w:rFonts w:cs="Arial"/>
            <w:i/>
            <w:color w:val="auto"/>
            <w:sz w:val="18"/>
            <w:szCs w:val="18"/>
          </w:rPr>
          <w:t xml:space="preserve"> </w:t>
        </w:r>
        <w:r w:rsidRPr="0092751E">
          <w:rPr>
            <w:rFonts w:cs="Arial"/>
            <w:color w:val="auto"/>
            <w:sz w:val="18"/>
            <w:szCs w:val="18"/>
          </w:rPr>
          <w:t>Stress</w:t>
        </w:r>
        <w:r w:rsidRPr="00AD2616">
          <w:rPr>
            <w:rFonts w:cs="Arial"/>
            <w:i/>
            <w:color w:val="auto"/>
            <w:sz w:val="18"/>
            <w:szCs w:val="18"/>
          </w:rPr>
          <w:t xml:space="preserve"> </w:t>
        </w:r>
        <w:r w:rsidRPr="0092751E">
          <w:rPr>
            <w:rFonts w:cs="Arial"/>
            <w:color w:val="auto"/>
            <w:sz w:val="18"/>
            <w:szCs w:val="18"/>
          </w:rPr>
          <w:t>Using</w:t>
        </w:r>
        <w:r w:rsidRPr="00AD2616">
          <w:rPr>
            <w:rFonts w:cs="Arial"/>
            <w:i/>
            <w:color w:val="auto"/>
            <w:sz w:val="18"/>
            <w:szCs w:val="18"/>
          </w:rPr>
          <w:t xml:space="preserve"> </w:t>
        </w:r>
        <w:r w:rsidRPr="0092751E">
          <w:rPr>
            <w:rFonts w:cs="Arial"/>
            <w:color w:val="auto"/>
            <w:sz w:val="18"/>
            <w:szCs w:val="18"/>
          </w:rPr>
          <w:t>CNN-LSTM</w:t>
        </w:r>
        <w:r w:rsidRPr="00AD2616">
          <w:rPr>
            <w:rFonts w:cs="Arial"/>
            <w:i/>
            <w:color w:val="auto"/>
            <w:sz w:val="18"/>
            <w:szCs w:val="18"/>
          </w:rPr>
          <w:t xml:space="preserve"> </w:t>
        </w:r>
        <w:r w:rsidRPr="0092751E">
          <w:rPr>
            <w:rFonts w:cs="Arial"/>
            <w:color w:val="auto"/>
            <w:sz w:val="18"/>
            <w:szCs w:val="18"/>
          </w:rPr>
          <w:t>Algorithms</w:t>
        </w:r>
        <w:r w:rsidRPr="00AD2616">
          <w:rPr>
            <w:rFonts w:cs="Arial"/>
            <w:i/>
            <w:color w:val="auto"/>
            <w:sz w:val="18"/>
            <w:szCs w:val="18"/>
          </w:rPr>
          <w:t xml:space="preserve"> </w:t>
        </w:r>
        <w:r w:rsidRPr="0092751E">
          <w:rPr>
            <w:rFonts w:cs="Arial"/>
            <w:color w:val="auto"/>
            <w:sz w:val="18"/>
            <w:szCs w:val="18"/>
          </w:rPr>
          <w:t>with</w:t>
        </w:r>
        <w:r w:rsidRPr="00AD2616">
          <w:rPr>
            <w:rFonts w:cs="Arial"/>
            <w:i/>
            <w:color w:val="auto"/>
            <w:sz w:val="18"/>
            <w:szCs w:val="18"/>
          </w:rPr>
          <w:t xml:space="preserve"> </w:t>
        </w:r>
        <w:r w:rsidRPr="0092751E">
          <w:rPr>
            <w:rFonts w:cs="Arial"/>
            <w:color w:val="auto"/>
            <w:sz w:val="18"/>
            <w:szCs w:val="18"/>
          </w:rPr>
          <w:t>Electrocardiogram</w:t>
        </w:r>
        <w:r w:rsidRPr="00AD2616">
          <w:rPr>
            <w:rFonts w:cs="Arial"/>
            <w:i/>
            <w:color w:val="auto"/>
            <w:sz w:val="18"/>
            <w:szCs w:val="18"/>
          </w:rPr>
          <w:t xml:space="preserve"> </w:t>
        </w:r>
        <w:r w:rsidRPr="0092751E">
          <w:rPr>
            <w:rFonts w:cs="Arial"/>
            <w:color w:val="auto"/>
            <w:sz w:val="18"/>
            <w:szCs w:val="18"/>
          </w:rPr>
          <w:t>Signals.</w:t>
        </w:r>
        <w:r w:rsidRPr="00AD2616">
          <w:rPr>
            <w:rFonts w:cs="Arial"/>
            <w:i/>
            <w:color w:val="auto"/>
            <w:sz w:val="18"/>
            <w:szCs w:val="18"/>
          </w:rPr>
          <w:t xml:space="preserve"> </w:t>
        </w:r>
        <w:r>
          <w:rPr>
            <w:rFonts w:cs="Arial"/>
            <w:i/>
            <w:iCs/>
            <w:color w:val="auto"/>
            <w:sz w:val="18"/>
            <w:szCs w:val="18"/>
          </w:rPr>
          <w:t xml:space="preserve">J. Healthc. </w:t>
        </w:r>
        <w:r w:rsidRPr="00744103">
          <w:rPr>
            <w:rFonts w:cs="Arial"/>
            <w:i/>
            <w:iCs/>
            <w:color w:val="auto"/>
            <w:sz w:val="18"/>
            <w:szCs w:val="18"/>
          </w:rPr>
          <w:t xml:space="preserve">Eng. </w:t>
        </w:r>
        <w:r w:rsidRPr="00744103">
          <w:rPr>
            <w:rFonts w:cs="Arial"/>
            <w:b/>
            <w:color w:val="auto"/>
            <w:sz w:val="18"/>
            <w:szCs w:val="18"/>
          </w:rPr>
          <w:t>2021</w:t>
        </w:r>
        <w:r w:rsidRPr="00744103">
          <w:rPr>
            <w:rFonts w:cs="Arial"/>
            <w:color w:val="auto"/>
            <w:sz w:val="18"/>
            <w:szCs w:val="18"/>
          </w:rPr>
          <w:t>,</w:t>
        </w:r>
        <w:r w:rsidRPr="00744103">
          <w:rPr>
            <w:rFonts w:cs="Arial"/>
            <w:i/>
            <w:color w:val="auto"/>
            <w:sz w:val="18"/>
            <w:szCs w:val="18"/>
          </w:rPr>
          <w:t xml:space="preserve"> </w:t>
        </w:r>
        <w:r w:rsidRPr="00744103">
          <w:rPr>
            <w:rFonts w:cs="Arial"/>
            <w:color w:val="auto"/>
            <w:sz w:val="18"/>
            <w:szCs w:val="18"/>
          </w:rPr>
          <w:t>e9951905</w:t>
        </w:r>
        <w:r w:rsidRPr="0092751E">
          <w:rPr>
            <w:rFonts w:cs="Arial"/>
            <w:color w:val="auto"/>
            <w:sz w:val="18"/>
            <w:szCs w:val="18"/>
          </w:rPr>
          <w:t>.</w:t>
        </w:r>
        <w:r w:rsidRPr="00AD2616">
          <w:rPr>
            <w:rFonts w:cs="Arial"/>
            <w:i/>
            <w:color w:val="auto"/>
            <w:sz w:val="18"/>
            <w:szCs w:val="18"/>
          </w:rPr>
          <w:t xml:space="preserve"> </w:t>
        </w:r>
        <w:r w:rsidRPr="00CB405F">
          <w:rPr>
            <w:rFonts w:cs="Arial"/>
            <w:color w:val="auto"/>
            <w:sz w:val="18"/>
            <w:szCs w:val="18"/>
          </w:rPr>
          <w:t>Available</w:t>
        </w:r>
        <w:r w:rsidRPr="00AD2616">
          <w:rPr>
            <w:rFonts w:cs="Arial"/>
            <w:i/>
            <w:color w:val="auto"/>
            <w:sz w:val="18"/>
            <w:szCs w:val="18"/>
          </w:rPr>
          <w:t xml:space="preserve"> </w:t>
        </w:r>
        <w:r w:rsidRPr="00CB405F">
          <w:rPr>
            <w:rFonts w:cs="Arial"/>
            <w:color w:val="auto"/>
            <w:sz w:val="18"/>
            <w:szCs w:val="18"/>
          </w:rPr>
          <w:t>online:</w:t>
        </w:r>
        <w:r w:rsidRPr="00AD2616">
          <w:rPr>
            <w:rFonts w:cs="Arial"/>
            <w:i/>
            <w:color w:val="auto"/>
            <w:sz w:val="18"/>
            <w:szCs w:val="18"/>
          </w:rPr>
          <w:t xml:space="preserve"> </w:t>
        </w:r>
        <w:r w:rsidRPr="00CB405F">
          <w:rPr>
            <w:rFonts w:cs="Arial"/>
            <w:color w:val="auto"/>
            <w:sz w:val="18"/>
            <w:szCs w:val="18"/>
          </w:rPr>
          <w:t>https://www.hindawi.com/journals/jhe/2021/9951905/</w:t>
        </w:r>
        <w:r w:rsidRPr="00AD2616">
          <w:rPr>
            <w:rFonts w:cs="Arial"/>
            <w:i/>
            <w:color w:val="auto"/>
            <w:sz w:val="18"/>
            <w:szCs w:val="18"/>
          </w:rPr>
          <w:t xml:space="preserve"> </w:t>
        </w:r>
        <w:r>
          <w:rPr>
            <w:rFonts w:cs="Arial"/>
            <w:color w:val="auto"/>
            <w:sz w:val="18"/>
            <w:szCs w:val="18"/>
          </w:rPr>
          <w:t>(</w:t>
        </w:r>
        <w:commentRangeStart w:id="525"/>
        <w:commentRangeStart w:id="526"/>
        <w:r w:rsidRPr="00CF61C8">
          <w:rPr>
            <w:rFonts w:cs="Arial"/>
            <w:color w:val="auto"/>
            <w:sz w:val="18"/>
            <w:szCs w:val="18"/>
            <w:highlight w:val="yellow"/>
          </w:rPr>
          <w:t>accessed</w:t>
        </w:r>
        <w:r w:rsidRPr="00AD2616">
          <w:rPr>
            <w:rFonts w:cs="Arial"/>
            <w:i/>
            <w:color w:val="auto"/>
            <w:sz w:val="18"/>
            <w:szCs w:val="18"/>
            <w:highlight w:val="yellow"/>
          </w:rPr>
          <w:t xml:space="preserve"> </w:t>
        </w:r>
        <w:commentRangeEnd w:id="525"/>
        <w:r>
          <w:rPr>
            <w:rStyle w:val="CommentReference"/>
          </w:rPr>
          <w:commentReference w:id="525"/>
        </w:r>
        <w:commentRangeEnd w:id="526"/>
        <w:r>
          <w:rPr>
            <w:rStyle w:val="CommentReference"/>
          </w:rPr>
          <w:commentReference w:id="526"/>
        </w:r>
        <w:r w:rsidRPr="00CF61C8">
          <w:rPr>
            <w:rFonts w:cs="Arial"/>
            <w:color w:val="auto"/>
            <w:sz w:val="18"/>
            <w:szCs w:val="18"/>
            <w:highlight w:val="yellow"/>
          </w:rPr>
          <w:t>on</w:t>
        </w:r>
        <w:r>
          <w:rPr>
            <w:rFonts w:cs="Arial"/>
            <w:color w:val="auto"/>
            <w:sz w:val="18"/>
            <w:szCs w:val="18"/>
            <w:highlight w:val="yellow"/>
          </w:rPr>
          <w:t xml:space="preserve"> 10 May 2022</w:t>
        </w:r>
        <w:r w:rsidRPr="00CF61C8">
          <w:rPr>
            <w:rFonts w:cs="Arial"/>
            <w:color w:val="auto"/>
            <w:sz w:val="18"/>
            <w:szCs w:val="18"/>
            <w:highlight w:val="yellow"/>
          </w:rPr>
          <w:t>).</w:t>
        </w:r>
      </w:ins>
    </w:p>
    <w:p w14:paraId="20F62DF9" w14:textId="02161192" w:rsidR="004F4E74" w:rsidRPr="006A25B7" w:rsidRDefault="004F4E74" w:rsidP="004F4E74">
      <w:pPr>
        <w:pStyle w:val="ListParagraph"/>
        <w:numPr>
          <w:ilvl w:val="0"/>
          <w:numId w:val="29"/>
        </w:numPr>
        <w:adjustRightInd w:val="0"/>
        <w:snapToGrid w:val="0"/>
        <w:spacing w:line="228" w:lineRule="auto"/>
        <w:ind w:left="425" w:hanging="425"/>
        <w:contextualSpacing w:val="0"/>
        <w:rPr>
          <w:ins w:id="527" w:author="Safdar Muhammad Farhan (DOKT)" w:date="2022-12-05T14:37:00Z"/>
          <w:rFonts w:cs="Arial"/>
          <w:color w:val="auto"/>
          <w:sz w:val="18"/>
          <w:szCs w:val="18"/>
        </w:rPr>
      </w:pPr>
      <w:ins w:id="528" w:author="Safdar Muhammad Farhan (DOKT)" w:date="2022-12-05T14:37:00Z">
        <w:del w:id="529" w:author="Safdar Muhammad Farhan (DOKT) [2]" w:date="2022-12-06T12:05:00Z">
          <w:r w:rsidDel="0038396E">
            <w:rPr>
              <w:rFonts w:cs="Arial"/>
              <w:color w:val="auto"/>
              <w:sz w:val="18"/>
              <w:szCs w:val="18"/>
            </w:rPr>
            <w:delText xml:space="preserve">[47] </w:delText>
          </w:r>
        </w:del>
        <w:r w:rsidRPr="00744103">
          <w:rPr>
            <w:rFonts w:cs="Arial"/>
            <w:color w:val="auto"/>
            <w:sz w:val="18"/>
            <w:szCs w:val="18"/>
          </w:rPr>
          <w:t>Wang,</w:t>
        </w:r>
        <w:r w:rsidRPr="00744103">
          <w:rPr>
            <w:rFonts w:cs="Arial"/>
            <w:i/>
            <w:color w:val="auto"/>
            <w:sz w:val="18"/>
            <w:szCs w:val="18"/>
          </w:rPr>
          <w:t xml:space="preserve"> </w:t>
        </w:r>
        <w:r w:rsidRPr="00744103">
          <w:rPr>
            <w:rFonts w:cs="Arial"/>
            <w:color w:val="auto"/>
            <w:sz w:val="18"/>
            <w:szCs w:val="18"/>
          </w:rPr>
          <w:t>T.;</w:t>
        </w:r>
        <w:r w:rsidRPr="00744103">
          <w:rPr>
            <w:rFonts w:cs="Arial"/>
            <w:i/>
            <w:color w:val="auto"/>
            <w:sz w:val="18"/>
            <w:szCs w:val="18"/>
          </w:rPr>
          <w:t xml:space="preserve"> </w:t>
        </w:r>
        <w:r w:rsidRPr="00744103">
          <w:rPr>
            <w:rFonts w:cs="Arial"/>
            <w:color w:val="auto"/>
            <w:sz w:val="18"/>
            <w:szCs w:val="18"/>
          </w:rPr>
          <w:t>Lu,</w:t>
        </w:r>
        <w:r w:rsidRPr="00744103">
          <w:rPr>
            <w:rFonts w:cs="Arial"/>
            <w:i/>
            <w:color w:val="auto"/>
            <w:sz w:val="18"/>
            <w:szCs w:val="18"/>
          </w:rPr>
          <w:t xml:space="preserve"> </w:t>
        </w:r>
        <w:r w:rsidRPr="00744103">
          <w:rPr>
            <w:rFonts w:cs="Arial"/>
            <w:color w:val="auto"/>
            <w:sz w:val="18"/>
            <w:szCs w:val="18"/>
          </w:rPr>
          <w:t>C.;</w:t>
        </w:r>
        <w:r w:rsidRPr="00744103">
          <w:rPr>
            <w:rFonts w:cs="Arial"/>
            <w:i/>
            <w:color w:val="auto"/>
            <w:sz w:val="18"/>
            <w:szCs w:val="18"/>
          </w:rPr>
          <w:t xml:space="preserve"> </w:t>
        </w:r>
        <w:r w:rsidRPr="00744103">
          <w:rPr>
            <w:rFonts w:cs="Arial"/>
            <w:color w:val="auto"/>
            <w:sz w:val="18"/>
            <w:szCs w:val="18"/>
          </w:rPr>
          <w:t>Sun,</w:t>
        </w:r>
        <w:r w:rsidRPr="00744103">
          <w:rPr>
            <w:rFonts w:cs="Arial"/>
            <w:i/>
            <w:color w:val="auto"/>
            <w:sz w:val="18"/>
            <w:szCs w:val="18"/>
          </w:rPr>
          <w:t xml:space="preserve"> </w:t>
        </w:r>
        <w:r w:rsidRPr="00744103">
          <w:rPr>
            <w:rFonts w:cs="Arial"/>
            <w:color w:val="auto"/>
            <w:sz w:val="18"/>
            <w:szCs w:val="18"/>
          </w:rPr>
          <w:t>Y.;</w:t>
        </w:r>
        <w:r w:rsidRPr="00744103">
          <w:rPr>
            <w:rFonts w:cs="Arial"/>
            <w:i/>
            <w:color w:val="auto"/>
            <w:sz w:val="18"/>
            <w:szCs w:val="18"/>
          </w:rPr>
          <w:t xml:space="preserve"> </w:t>
        </w:r>
        <w:r w:rsidRPr="00744103">
          <w:rPr>
            <w:rFonts w:cs="Arial"/>
            <w:color w:val="auto"/>
            <w:sz w:val="18"/>
            <w:szCs w:val="18"/>
          </w:rPr>
          <w:t>Yang,</w:t>
        </w:r>
        <w:r w:rsidRPr="00744103">
          <w:rPr>
            <w:rFonts w:cs="Arial"/>
            <w:i/>
            <w:color w:val="auto"/>
            <w:sz w:val="18"/>
            <w:szCs w:val="18"/>
          </w:rPr>
          <w:t xml:space="preserve"> </w:t>
        </w:r>
        <w:r w:rsidRPr="00744103">
          <w:rPr>
            <w:rFonts w:cs="Arial"/>
            <w:color w:val="auto"/>
            <w:sz w:val="18"/>
            <w:szCs w:val="18"/>
          </w:rPr>
          <w:t>M.;</w:t>
        </w:r>
        <w:r w:rsidRPr="00744103">
          <w:rPr>
            <w:rFonts w:cs="Arial"/>
            <w:i/>
            <w:color w:val="auto"/>
            <w:sz w:val="18"/>
            <w:szCs w:val="18"/>
          </w:rPr>
          <w:t xml:space="preserve"> </w:t>
        </w:r>
        <w:r w:rsidRPr="00744103">
          <w:rPr>
            <w:rFonts w:cs="Arial"/>
            <w:color w:val="auto"/>
            <w:sz w:val="18"/>
            <w:szCs w:val="18"/>
          </w:rPr>
          <w:t>Liu,</w:t>
        </w:r>
        <w:r w:rsidRPr="00744103">
          <w:rPr>
            <w:rFonts w:cs="Arial"/>
            <w:i/>
            <w:color w:val="auto"/>
            <w:sz w:val="18"/>
            <w:szCs w:val="18"/>
          </w:rPr>
          <w:t xml:space="preserve"> </w:t>
        </w:r>
        <w:r w:rsidRPr="00744103">
          <w:rPr>
            <w:rFonts w:cs="Arial"/>
            <w:color w:val="auto"/>
            <w:sz w:val="18"/>
            <w:szCs w:val="18"/>
          </w:rPr>
          <w:t>C.;</w:t>
        </w:r>
        <w:r w:rsidRPr="00744103">
          <w:rPr>
            <w:rFonts w:cs="Arial"/>
            <w:i/>
            <w:color w:val="auto"/>
            <w:sz w:val="18"/>
            <w:szCs w:val="18"/>
          </w:rPr>
          <w:t xml:space="preserve"> </w:t>
        </w:r>
        <w:r w:rsidRPr="00744103">
          <w:rPr>
            <w:rFonts w:cs="Arial"/>
            <w:color w:val="auto"/>
            <w:sz w:val="18"/>
            <w:szCs w:val="18"/>
          </w:rPr>
          <w:t>Ou,</w:t>
        </w:r>
        <w:r w:rsidRPr="00744103">
          <w:rPr>
            <w:rFonts w:cs="Arial"/>
            <w:i/>
            <w:color w:val="auto"/>
            <w:sz w:val="18"/>
            <w:szCs w:val="18"/>
          </w:rPr>
          <w:t xml:space="preserve"> </w:t>
        </w:r>
        <w:r w:rsidRPr="00744103">
          <w:rPr>
            <w:rFonts w:cs="Arial"/>
            <w:color w:val="auto"/>
            <w:sz w:val="18"/>
            <w:szCs w:val="18"/>
          </w:rPr>
          <w:t>C.</w:t>
        </w:r>
        <w:r w:rsidRPr="00744103">
          <w:rPr>
            <w:rFonts w:cs="Arial"/>
            <w:i/>
            <w:color w:val="auto"/>
            <w:sz w:val="18"/>
            <w:szCs w:val="18"/>
          </w:rPr>
          <w:t xml:space="preserve"> </w:t>
        </w:r>
        <w:r w:rsidRPr="00744103">
          <w:rPr>
            <w:rFonts w:cs="Arial"/>
            <w:color w:val="auto"/>
            <w:sz w:val="18"/>
            <w:szCs w:val="18"/>
          </w:rPr>
          <w:t>Automatic</w:t>
        </w:r>
        <w:r w:rsidRPr="00744103">
          <w:rPr>
            <w:rFonts w:cs="Arial"/>
            <w:i/>
            <w:color w:val="auto"/>
            <w:sz w:val="18"/>
            <w:szCs w:val="18"/>
          </w:rPr>
          <w:t xml:space="preserve"> </w:t>
        </w:r>
        <w:r w:rsidRPr="00744103">
          <w:rPr>
            <w:rFonts w:cs="Arial"/>
            <w:color w:val="auto"/>
            <w:sz w:val="18"/>
            <w:szCs w:val="18"/>
          </w:rPr>
          <w:t>ECG</w:t>
        </w:r>
        <w:r w:rsidRPr="00744103">
          <w:rPr>
            <w:rFonts w:cs="Arial"/>
            <w:i/>
            <w:color w:val="auto"/>
            <w:sz w:val="18"/>
            <w:szCs w:val="18"/>
          </w:rPr>
          <w:t xml:space="preserve"> </w:t>
        </w:r>
        <w:r w:rsidRPr="00744103">
          <w:rPr>
            <w:rFonts w:cs="Arial"/>
            <w:color w:val="auto"/>
            <w:sz w:val="18"/>
            <w:szCs w:val="18"/>
          </w:rPr>
          <w:t>Classification</w:t>
        </w:r>
        <w:r w:rsidRPr="00744103">
          <w:rPr>
            <w:rFonts w:cs="Arial"/>
            <w:i/>
            <w:color w:val="auto"/>
            <w:sz w:val="18"/>
            <w:szCs w:val="18"/>
          </w:rPr>
          <w:t xml:space="preserve"> </w:t>
        </w:r>
        <w:r w:rsidRPr="00744103">
          <w:rPr>
            <w:rFonts w:cs="Arial"/>
            <w:color w:val="auto"/>
            <w:sz w:val="18"/>
            <w:szCs w:val="18"/>
          </w:rPr>
          <w:t>Using</w:t>
        </w:r>
        <w:r w:rsidRPr="00744103">
          <w:rPr>
            <w:rFonts w:cs="Arial"/>
            <w:i/>
            <w:color w:val="auto"/>
            <w:sz w:val="18"/>
            <w:szCs w:val="18"/>
          </w:rPr>
          <w:t xml:space="preserve"> </w:t>
        </w:r>
        <w:r w:rsidRPr="00744103">
          <w:rPr>
            <w:rFonts w:cs="Arial"/>
            <w:color w:val="auto"/>
            <w:sz w:val="18"/>
            <w:szCs w:val="18"/>
          </w:rPr>
          <w:t>Continuous</w:t>
        </w:r>
        <w:r w:rsidRPr="00744103">
          <w:rPr>
            <w:rFonts w:cs="Arial"/>
            <w:i/>
            <w:color w:val="auto"/>
            <w:sz w:val="18"/>
            <w:szCs w:val="18"/>
          </w:rPr>
          <w:t xml:space="preserve"> </w:t>
        </w:r>
        <w:r w:rsidRPr="00744103">
          <w:rPr>
            <w:rFonts w:cs="Arial"/>
            <w:color w:val="auto"/>
            <w:sz w:val="18"/>
            <w:szCs w:val="18"/>
          </w:rPr>
          <w:t>Wavelet</w:t>
        </w:r>
        <w:r w:rsidRPr="00744103">
          <w:rPr>
            <w:rFonts w:cs="Arial"/>
            <w:i/>
            <w:color w:val="auto"/>
            <w:sz w:val="18"/>
            <w:szCs w:val="18"/>
          </w:rPr>
          <w:t xml:space="preserve"> </w:t>
        </w:r>
        <w:r w:rsidRPr="00744103">
          <w:rPr>
            <w:rFonts w:cs="Arial"/>
            <w:color w:val="auto"/>
            <w:sz w:val="18"/>
            <w:szCs w:val="18"/>
          </w:rPr>
          <w:t>Transform</w:t>
        </w:r>
        <w:r w:rsidRPr="00744103">
          <w:rPr>
            <w:rFonts w:cs="Arial"/>
            <w:i/>
            <w:color w:val="auto"/>
            <w:sz w:val="18"/>
            <w:szCs w:val="18"/>
          </w:rPr>
          <w:t xml:space="preserve"> </w:t>
        </w:r>
        <w:r w:rsidRPr="00744103">
          <w:rPr>
            <w:rFonts w:cs="Arial"/>
            <w:color w:val="auto"/>
            <w:sz w:val="18"/>
            <w:szCs w:val="18"/>
          </w:rPr>
          <w:t>and</w:t>
        </w:r>
        <w:r w:rsidRPr="00744103">
          <w:rPr>
            <w:rFonts w:cs="Arial"/>
            <w:i/>
            <w:color w:val="auto"/>
            <w:sz w:val="18"/>
            <w:szCs w:val="18"/>
          </w:rPr>
          <w:t xml:space="preserve"> </w:t>
        </w:r>
        <w:r w:rsidRPr="00744103">
          <w:rPr>
            <w:rFonts w:cs="Arial"/>
            <w:color w:val="auto"/>
            <w:sz w:val="18"/>
            <w:szCs w:val="18"/>
          </w:rPr>
          <w:t>Convolutional</w:t>
        </w:r>
        <w:r w:rsidRPr="00744103">
          <w:rPr>
            <w:rFonts w:cs="Arial"/>
            <w:i/>
            <w:color w:val="auto"/>
            <w:sz w:val="18"/>
            <w:szCs w:val="18"/>
          </w:rPr>
          <w:t xml:space="preserve"> </w:t>
        </w:r>
        <w:r w:rsidRPr="00744103">
          <w:rPr>
            <w:rFonts w:cs="Arial"/>
            <w:color w:val="auto"/>
            <w:sz w:val="18"/>
            <w:szCs w:val="18"/>
          </w:rPr>
          <w:t>Neural</w:t>
        </w:r>
        <w:r w:rsidRPr="00744103">
          <w:rPr>
            <w:rFonts w:cs="Arial"/>
            <w:i/>
            <w:color w:val="auto"/>
            <w:sz w:val="18"/>
            <w:szCs w:val="18"/>
          </w:rPr>
          <w:t xml:space="preserve"> </w:t>
        </w:r>
        <w:r w:rsidRPr="00744103">
          <w:rPr>
            <w:rFonts w:cs="Arial"/>
            <w:color w:val="auto"/>
            <w:sz w:val="18"/>
            <w:szCs w:val="18"/>
          </w:rPr>
          <w:t>Network.</w:t>
        </w:r>
        <w:r w:rsidRPr="00744103">
          <w:rPr>
            <w:rFonts w:cs="Arial"/>
            <w:i/>
            <w:color w:val="auto"/>
            <w:sz w:val="18"/>
            <w:szCs w:val="18"/>
          </w:rPr>
          <w:t xml:space="preserve"> </w:t>
        </w:r>
        <w:r w:rsidRPr="00744103">
          <w:rPr>
            <w:rFonts w:cs="Arial"/>
            <w:i/>
            <w:iCs/>
            <w:color w:val="auto"/>
            <w:sz w:val="18"/>
            <w:szCs w:val="18"/>
          </w:rPr>
          <w:t>Entropy</w:t>
        </w:r>
        <w:r w:rsidRPr="00744103">
          <w:rPr>
            <w:rFonts w:cs="Arial"/>
            <w:i/>
            <w:color w:val="auto"/>
            <w:sz w:val="18"/>
            <w:szCs w:val="18"/>
          </w:rPr>
          <w:t xml:space="preserve"> </w:t>
        </w:r>
        <w:r w:rsidRPr="006A25B7">
          <w:rPr>
            <w:rFonts w:cs="Arial"/>
            <w:b/>
            <w:color w:val="auto"/>
            <w:sz w:val="18"/>
            <w:szCs w:val="18"/>
          </w:rPr>
          <w:t>2021</w:t>
        </w:r>
        <w:r w:rsidRPr="006A25B7">
          <w:rPr>
            <w:rFonts w:cs="Arial"/>
            <w:color w:val="auto"/>
            <w:sz w:val="18"/>
            <w:szCs w:val="18"/>
          </w:rPr>
          <w:t>,</w:t>
        </w:r>
        <w:r w:rsidRPr="006A25B7">
          <w:rPr>
            <w:rFonts w:cs="Arial"/>
            <w:i/>
            <w:color w:val="auto"/>
            <w:sz w:val="18"/>
            <w:szCs w:val="18"/>
          </w:rPr>
          <w:t xml:space="preserve"> 23</w:t>
        </w:r>
        <w:r w:rsidRPr="006A25B7">
          <w:rPr>
            <w:rFonts w:cs="Arial"/>
            <w:color w:val="auto"/>
            <w:sz w:val="18"/>
            <w:szCs w:val="18"/>
          </w:rPr>
          <w:t>,</w:t>
        </w:r>
        <w:r w:rsidRPr="006A25B7">
          <w:rPr>
            <w:rFonts w:cs="Arial"/>
            <w:i/>
            <w:color w:val="auto"/>
            <w:sz w:val="18"/>
            <w:szCs w:val="18"/>
          </w:rPr>
          <w:t xml:space="preserve"> </w:t>
        </w:r>
        <w:r w:rsidRPr="006A25B7">
          <w:rPr>
            <w:rFonts w:cs="Arial"/>
            <w:color w:val="auto"/>
            <w:sz w:val="18"/>
            <w:szCs w:val="18"/>
          </w:rPr>
          <w:t>119.</w:t>
        </w:r>
      </w:ins>
    </w:p>
    <w:p w14:paraId="37E5C53A" w14:textId="77777777" w:rsidR="004F4E74" w:rsidRPr="004F4E74" w:rsidRDefault="004F4E74" w:rsidP="004F4E74">
      <w:pPr>
        <w:adjustRightInd w:val="0"/>
        <w:snapToGrid w:val="0"/>
        <w:spacing w:line="228" w:lineRule="auto"/>
        <w:rPr>
          <w:rFonts w:cs="Arial"/>
          <w:color w:val="auto"/>
          <w:sz w:val="18"/>
          <w:szCs w:val="18"/>
          <w:rPrChange w:id="530" w:author="Safdar Muhammad Farhan (DOKT)" w:date="2022-12-05T14:37:00Z">
            <w:rPr/>
          </w:rPrChange>
        </w:rPr>
        <w:pPrChange w:id="531" w:author="Safdar Muhammad Farhan (DOKT)" w:date="2022-12-05T14:37:00Z">
          <w:pPr>
            <w:pStyle w:val="ListParagraph"/>
            <w:numPr>
              <w:numId w:val="29"/>
            </w:numPr>
            <w:adjustRightInd w:val="0"/>
            <w:snapToGrid w:val="0"/>
            <w:spacing w:line="228" w:lineRule="auto"/>
            <w:ind w:left="425" w:hanging="425"/>
            <w:contextualSpacing w:val="0"/>
          </w:pPr>
        </w:pPrChange>
      </w:pPr>
    </w:p>
    <w:p w14:paraId="7AFF1C5B" w14:textId="5D2EA175" w:rsidR="007F6087" w:rsidRPr="006A25B7" w:rsidRDefault="00DA44CF" w:rsidP="007F6087">
      <w:pPr>
        <w:pStyle w:val="ListParagraph"/>
        <w:numPr>
          <w:ilvl w:val="0"/>
          <w:numId w:val="29"/>
        </w:numPr>
        <w:adjustRightInd w:val="0"/>
        <w:snapToGrid w:val="0"/>
        <w:spacing w:line="228" w:lineRule="auto"/>
        <w:ind w:left="425" w:hanging="425"/>
        <w:contextualSpacing w:val="0"/>
        <w:rPr>
          <w:rStyle w:val="Hyperlink"/>
          <w:rFonts w:cs="Arial"/>
          <w:color w:val="auto"/>
          <w:sz w:val="18"/>
          <w:szCs w:val="18"/>
          <w:u w:val="none"/>
        </w:rPr>
      </w:pPr>
      <w:ins w:id="532" w:author="Safdar Muhammad Farhan (DOKT)" w:date="2022-12-05T14:17:00Z">
        <w:del w:id="533" w:author="Safdar Muhammad Farhan (DOKT) [2]" w:date="2022-12-06T12:05:00Z">
          <w:r w:rsidDel="0038396E">
            <w:rPr>
              <w:rFonts w:cs="Arial"/>
              <w:color w:val="auto"/>
              <w:sz w:val="18"/>
              <w:szCs w:val="18"/>
            </w:rPr>
            <w:delText>[</w:delText>
          </w:r>
          <w:r w:rsidDel="0038396E">
            <w:rPr>
              <w:rFonts w:cs="Arial"/>
              <w:color w:val="auto"/>
              <w:sz w:val="18"/>
              <w:szCs w:val="18"/>
            </w:rPr>
            <w:delText>13</w:delText>
          </w:r>
          <w:r w:rsidDel="0038396E">
            <w:rPr>
              <w:rFonts w:cs="Arial"/>
              <w:color w:val="auto"/>
              <w:sz w:val="18"/>
              <w:szCs w:val="18"/>
            </w:rPr>
            <w:delText xml:space="preserve">] </w:delText>
          </w:r>
        </w:del>
      </w:ins>
      <w:r w:rsidR="007F6087" w:rsidRPr="006A25B7">
        <w:rPr>
          <w:rFonts w:cs="Arial"/>
          <w:color w:val="auto"/>
          <w:sz w:val="18"/>
          <w:szCs w:val="18"/>
        </w:rPr>
        <w:t>Jeon,</w:t>
      </w:r>
      <w:r w:rsidR="007F6087" w:rsidRPr="006A25B7">
        <w:rPr>
          <w:rFonts w:cs="Arial"/>
          <w:i/>
          <w:color w:val="auto"/>
          <w:sz w:val="18"/>
          <w:szCs w:val="18"/>
        </w:rPr>
        <w:t xml:space="preserve"> </w:t>
      </w:r>
      <w:r w:rsidR="007F6087" w:rsidRPr="006A25B7">
        <w:rPr>
          <w:rFonts w:cs="Arial"/>
          <w:color w:val="auto"/>
          <w:sz w:val="18"/>
          <w:szCs w:val="18"/>
        </w:rPr>
        <w:t>H.;</w:t>
      </w:r>
      <w:r w:rsidR="007F6087" w:rsidRPr="006A25B7">
        <w:rPr>
          <w:rFonts w:cs="Arial"/>
          <w:i/>
          <w:color w:val="auto"/>
          <w:sz w:val="18"/>
          <w:szCs w:val="18"/>
        </w:rPr>
        <w:t xml:space="preserve"> </w:t>
      </w:r>
      <w:r w:rsidR="007F6087" w:rsidRPr="006A25B7">
        <w:rPr>
          <w:rFonts w:cs="Arial"/>
          <w:color w:val="auto"/>
          <w:sz w:val="18"/>
          <w:szCs w:val="18"/>
        </w:rPr>
        <w:t>Jung,</w:t>
      </w:r>
      <w:r w:rsidR="007F6087" w:rsidRPr="006A25B7">
        <w:rPr>
          <w:rFonts w:cs="Arial"/>
          <w:i/>
          <w:color w:val="auto"/>
          <w:sz w:val="18"/>
          <w:szCs w:val="18"/>
        </w:rPr>
        <w:t xml:space="preserve"> </w:t>
      </w:r>
      <w:r w:rsidR="007F6087" w:rsidRPr="006A25B7">
        <w:rPr>
          <w:rFonts w:cs="Arial"/>
          <w:color w:val="auto"/>
          <w:sz w:val="18"/>
          <w:szCs w:val="18"/>
        </w:rPr>
        <w:t>Y.;</w:t>
      </w:r>
      <w:r w:rsidR="007F6087" w:rsidRPr="006A25B7">
        <w:rPr>
          <w:rFonts w:cs="Arial"/>
          <w:i/>
          <w:color w:val="auto"/>
          <w:sz w:val="18"/>
          <w:szCs w:val="18"/>
        </w:rPr>
        <w:t xml:space="preserve"> </w:t>
      </w:r>
      <w:r w:rsidR="007F6087" w:rsidRPr="006A25B7">
        <w:rPr>
          <w:rFonts w:cs="Arial"/>
          <w:color w:val="auto"/>
          <w:sz w:val="18"/>
          <w:szCs w:val="18"/>
        </w:rPr>
        <w:t>Lee,</w:t>
      </w:r>
      <w:r w:rsidR="007F6087" w:rsidRPr="006A25B7">
        <w:rPr>
          <w:rFonts w:cs="Arial"/>
          <w:i/>
          <w:color w:val="auto"/>
          <w:sz w:val="18"/>
          <w:szCs w:val="18"/>
        </w:rPr>
        <w:t xml:space="preserve"> </w:t>
      </w:r>
      <w:r w:rsidR="007F6087" w:rsidRPr="006A25B7">
        <w:rPr>
          <w:rFonts w:cs="Arial"/>
          <w:color w:val="auto"/>
          <w:sz w:val="18"/>
          <w:szCs w:val="18"/>
        </w:rPr>
        <w:t>S.;</w:t>
      </w:r>
      <w:r w:rsidR="007F6087" w:rsidRPr="006A25B7">
        <w:rPr>
          <w:rFonts w:cs="Arial"/>
          <w:i/>
          <w:color w:val="auto"/>
          <w:sz w:val="18"/>
          <w:szCs w:val="18"/>
        </w:rPr>
        <w:t xml:space="preserve"> </w:t>
      </w:r>
      <w:r w:rsidR="007F6087" w:rsidRPr="006A25B7">
        <w:rPr>
          <w:rFonts w:cs="Arial"/>
          <w:color w:val="auto"/>
          <w:sz w:val="18"/>
          <w:szCs w:val="18"/>
        </w:rPr>
        <w:t>Jung,</w:t>
      </w:r>
      <w:r w:rsidR="007F6087" w:rsidRPr="006A25B7">
        <w:rPr>
          <w:rFonts w:cs="Arial"/>
          <w:i/>
          <w:color w:val="auto"/>
          <w:sz w:val="18"/>
          <w:szCs w:val="18"/>
        </w:rPr>
        <w:t xml:space="preserve"> </w:t>
      </w:r>
      <w:r w:rsidR="007F6087" w:rsidRPr="006A25B7">
        <w:rPr>
          <w:rFonts w:cs="Arial"/>
          <w:color w:val="auto"/>
          <w:sz w:val="18"/>
          <w:szCs w:val="18"/>
        </w:rPr>
        <w:t>Y.</w:t>
      </w:r>
      <w:r w:rsidR="007F6087" w:rsidRPr="006A25B7">
        <w:rPr>
          <w:rFonts w:cs="Arial"/>
          <w:i/>
          <w:color w:val="auto"/>
          <w:sz w:val="18"/>
          <w:szCs w:val="18"/>
        </w:rPr>
        <w:t xml:space="preserve"> </w:t>
      </w:r>
      <w:r w:rsidR="007F6087" w:rsidRPr="006A25B7">
        <w:rPr>
          <w:rFonts w:cs="Arial"/>
          <w:color w:val="auto"/>
          <w:sz w:val="18"/>
          <w:szCs w:val="18"/>
        </w:rPr>
        <w:t>Area-Efficient</w:t>
      </w:r>
      <w:r w:rsidR="007F6087" w:rsidRPr="006A25B7">
        <w:rPr>
          <w:rFonts w:cs="Arial"/>
          <w:i/>
          <w:color w:val="auto"/>
          <w:sz w:val="18"/>
          <w:szCs w:val="18"/>
        </w:rPr>
        <w:t xml:space="preserve"> </w:t>
      </w:r>
      <w:r w:rsidR="007F6087" w:rsidRPr="006A25B7">
        <w:rPr>
          <w:rFonts w:cs="Arial"/>
          <w:color w:val="auto"/>
          <w:sz w:val="18"/>
          <w:szCs w:val="18"/>
        </w:rPr>
        <w:t>Short-Time</w:t>
      </w:r>
      <w:r w:rsidR="007F6087" w:rsidRPr="006A25B7">
        <w:rPr>
          <w:rFonts w:cs="Arial"/>
          <w:i/>
          <w:color w:val="auto"/>
          <w:sz w:val="18"/>
          <w:szCs w:val="18"/>
        </w:rPr>
        <w:t xml:space="preserve"> </w:t>
      </w:r>
      <w:r w:rsidR="007F6087" w:rsidRPr="006A25B7">
        <w:rPr>
          <w:rFonts w:cs="Arial"/>
          <w:color w:val="auto"/>
          <w:sz w:val="18"/>
          <w:szCs w:val="18"/>
        </w:rPr>
        <w:t>Fourier</w:t>
      </w:r>
      <w:r w:rsidR="007F6087" w:rsidRPr="006A25B7">
        <w:rPr>
          <w:rFonts w:cs="Arial"/>
          <w:i/>
          <w:color w:val="auto"/>
          <w:sz w:val="18"/>
          <w:szCs w:val="18"/>
        </w:rPr>
        <w:t xml:space="preserve"> </w:t>
      </w:r>
      <w:r w:rsidR="007F6087" w:rsidRPr="006A25B7">
        <w:rPr>
          <w:rFonts w:cs="Arial"/>
          <w:color w:val="auto"/>
          <w:sz w:val="18"/>
          <w:szCs w:val="18"/>
        </w:rPr>
        <w:t>Transform</w:t>
      </w:r>
      <w:r w:rsidR="007F6087" w:rsidRPr="006A25B7">
        <w:rPr>
          <w:rFonts w:cs="Arial"/>
          <w:i/>
          <w:color w:val="auto"/>
          <w:sz w:val="18"/>
          <w:szCs w:val="18"/>
        </w:rPr>
        <w:t xml:space="preserve"> </w:t>
      </w:r>
      <w:r w:rsidR="007F6087" w:rsidRPr="006A25B7">
        <w:rPr>
          <w:rFonts w:cs="Arial"/>
          <w:color w:val="auto"/>
          <w:sz w:val="18"/>
          <w:szCs w:val="18"/>
        </w:rPr>
        <w:t>Processor</w:t>
      </w:r>
      <w:r w:rsidR="007F6087" w:rsidRPr="006A25B7">
        <w:rPr>
          <w:rFonts w:cs="Arial"/>
          <w:i/>
          <w:color w:val="auto"/>
          <w:sz w:val="18"/>
          <w:szCs w:val="18"/>
        </w:rPr>
        <w:t xml:space="preserve"> </w:t>
      </w:r>
      <w:r w:rsidR="007F6087" w:rsidRPr="006A25B7">
        <w:rPr>
          <w:rFonts w:cs="Arial"/>
          <w:color w:val="auto"/>
          <w:sz w:val="18"/>
          <w:szCs w:val="18"/>
        </w:rPr>
        <w:t>for</w:t>
      </w:r>
      <w:r w:rsidR="007F6087" w:rsidRPr="006A25B7">
        <w:rPr>
          <w:rFonts w:cs="Arial"/>
          <w:i/>
          <w:color w:val="auto"/>
          <w:sz w:val="18"/>
          <w:szCs w:val="18"/>
        </w:rPr>
        <w:t xml:space="preserve"> </w:t>
      </w:r>
      <w:r w:rsidR="007F6087" w:rsidRPr="006A25B7">
        <w:rPr>
          <w:rFonts w:cs="Arial"/>
          <w:color w:val="auto"/>
          <w:sz w:val="18"/>
          <w:szCs w:val="18"/>
        </w:rPr>
        <w:t>Time–Frequency</w:t>
      </w:r>
      <w:r w:rsidR="007F6087" w:rsidRPr="006A25B7">
        <w:rPr>
          <w:rFonts w:cs="Arial"/>
          <w:i/>
          <w:color w:val="auto"/>
          <w:sz w:val="18"/>
          <w:szCs w:val="18"/>
        </w:rPr>
        <w:t xml:space="preserve"> </w:t>
      </w:r>
      <w:r w:rsidR="007F6087" w:rsidRPr="006A25B7">
        <w:rPr>
          <w:rFonts w:cs="Arial"/>
          <w:color w:val="auto"/>
          <w:sz w:val="18"/>
          <w:szCs w:val="18"/>
        </w:rPr>
        <w:t>Analysis</w:t>
      </w:r>
      <w:r w:rsidR="007F6087" w:rsidRPr="006A25B7">
        <w:rPr>
          <w:rFonts w:cs="Arial"/>
          <w:i/>
          <w:color w:val="auto"/>
          <w:sz w:val="18"/>
          <w:szCs w:val="18"/>
        </w:rPr>
        <w:t xml:space="preserve"> </w:t>
      </w:r>
      <w:r w:rsidR="007F6087" w:rsidRPr="006A25B7">
        <w:rPr>
          <w:rFonts w:cs="Arial"/>
          <w:color w:val="auto"/>
          <w:sz w:val="18"/>
          <w:szCs w:val="18"/>
        </w:rPr>
        <w:t>of</w:t>
      </w:r>
      <w:r w:rsidR="007F6087" w:rsidRPr="006A25B7">
        <w:rPr>
          <w:rFonts w:cs="Arial"/>
          <w:i/>
          <w:color w:val="auto"/>
          <w:sz w:val="18"/>
          <w:szCs w:val="18"/>
        </w:rPr>
        <w:t xml:space="preserve"> </w:t>
      </w:r>
      <w:r w:rsidR="007F6087" w:rsidRPr="006A25B7">
        <w:rPr>
          <w:rFonts w:cs="Arial"/>
          <w:color w:val="auto"/>
          <w:sz w:val="18"/>
          <w:szCs w:val="18"/>
        </w:rPr>
        <w:t>Non-Stationary</w:t>
      </w:r>
      <w:r w:rsidR="007F6087" w:rsidRPr="006A25B7">
        <w:rPr>
          <w:rFonts w:cs="Arial"/>
          <w:i/>
          <w:color w:val="auto"/>
          <w:sz w:val="18"/>
          <w:szCs w:val="18"/>
        </w:rPr>
        <w:t xml:space="preserve"> </w:t>
      </w:r>
      <w:r w:rsidR="007F6087" w:rsidRPr="006A25B7">
        <w:rPr>
          <w:rFonts w:cs="Arial"/>
          <w:color w:val="auto"/>
          <w:sz w:val="18"/>
          <w:szCs w:val="18"/>
        </w:rPr>
        <w:t>Signals.</w:t>
      </w:r>
      <w:r w:rsidR="007F6087" w:rsidRPr="006A25B7">
        <w:rPr>
          <w:rFonts w:cs="Arial"/>
          <w:i/>
          <w:color w:val="auto"/>
          <w:sz w:val="18"/>
          <w:szCs w:val="18"/>
        </w:rPr>
        <w:t xml:space="preserve"> </w:t>
      </w:r>
      <w:r w:rsidR="007F6087" w:rsidRPr="006A25B7">
        <w:rPr>
          <w:rStyle w:val="Emphasis"/>
          <w:rFonts w:cs="Arial"/>
          <w:color w:val="auto"/>
          <w:sz w:val="18"/>
          <w:szCs w:val="18"/>
        </w:rPr>
        <w:t xml:space="preserve">Appl. Sci. </w:t>
      </w:r>
      <w:r w:rsidR="007F6087" w:rsidRPr="006A25B7">
        <w:rPr>
          <w:rFonts w:cs="Arial"/>
          <w:b/>
          <w:color w:val="auto"/>
          <w:sz w:val="18"/>
          <w:szCs w:val="18"/>
        </w:rPr>
        <w:t>2020</w:t>
      </w:r>
      <w:r w:rsidR="007F6087" w:rsidRPr="006A25B7">
        <w:rPr>
          <w:rFonts w:cs="Arial"/>
          <w:color w:val="auto"/>
          <w:sz w:val="18"/>
          <w:szCs w:val="18"/>
        </w:rPr>
        <w:t>,</w:t>
      </w:r>
      <w:r w:rsidR="007F6087" w:rsidRPr="006A25B7">
        <w:rPr>
          <w:rFonts w:cs="Arial"/>
          <w:i/>
          <w:color w:val="auto"/>
          <w:sz w:val="18"/>
          <w:szCs w:val="18"/>
        </w:rPr>
        <w:t xml:space="preserve"> 10</w:t>
      </w:r>
      <w:r w:rsidR="007F6087" w:rsidRPr="006A25B7">
        <w:rPr>
          <w:rFonts w:cs="Arial"/>
          <w:color w:val="auto"/>
          <w:sz w:val="18"/>
          <w:szCs w:val="18"/>
        </w:rPr>
        <w:t>,</w:t>
      </w:r>
      <w:r w:rsidR="007F6087" w:rsidRPr="006A25B7">
        <w:rPr>
          <w:rFonts w:cs="Arial"/>
          <w:i/>
          <w:color w:val="auto"/>
          <w:sz w:val="18"/>
          <w:szCs w:val="18"/>
        </w:rPr>
        <w:t xml:space="preserve"> </w:t>
      </w:r>
      <w:r w:rsidR="007F6087" w:rsidRPr="006A25B7">
        <w:rPr>
          <w:rFonts w:cs="Arial"/>
          <w:color w:val="auto"/>
          <w:sz w:val="18"/>
          <w:szCs w:val="18"/>
        </w:rPr>
        <w:t>7208.</w:t>
      </w:r>
      <w:r w:rsidR="007F6087" w:rsidRPr="006A25B7">
        <w:rPr>
          <w:rFonts w:cs="Arial"/>
          <w:i/>
          <w:color w:val="auto"/>
          <w:sz w:val="18"/>
          <w:szCs w:val="18"/>
        </w:rPr>
        <w:t xml:space="preserve"> </w:t>
      </w:r>
      <w:r w:rsidR="007F6087" w:rsidRPr="006A25B7">
        <w:rPr>
          <w:rFonts w:cs="Arial"/>
          <w:color w:val="auto"/>
          <w:sz w:val="18"/>
          <w:szCs w:val="18"/>
        </w:rPr>
        <w:t>https://doi.org/10.3390/app10207208.</w:t>
      </w:r>
    </w:p>
    <w:p w14:paraId="27EFB6E9" w14:textId="0D036585" w:rsidR="007F6087" w:rsidRPr="006A25B7" w:rsidRDefault="00DA44CF" w:rsidP="007F6087">
      <w:pPr>
        <w:pStyle w:val="ListParagraph"/>
        <w:numPr>
          <w:ilvl w:val="0"/>
          <w:numId w:val="29"/>
        </w:numPr>
        <w:adjustRightInd w:val="0"/>
        <w:snapToGrid w:val="0"/>
        <w:spacing w:line="228" w:lineRule="auto"/>
        <w:ind w:left="425" w:hanging="425"/>
        <w:contextualSpacing w:val="0"/>
        <w:rPr>
          <w:rStyle w:val="Hyperlink"/>
          <w:rFonts w:cs="Arial"/>
          <w:color w:val="auto"/>
          <w:sz w:val="18"/>
          <w:szCs w:val="18"/>
          <w:u w:val="none"/>
        </w:rPr>
      </w:pPr>
      <w:ins w:id="534" w:author="Safdar Muhammad Farhan (DOKT)" w:date="2022-12-05T14:17:00Z">
        <w:del w:id="535" w:author="Safdar Muhammad Farhan (DOKT) [2]" w:date="2022-12-06T12:05:00Z">
          <w:r w:rsidDel="0038396E">
            <w:rPr>
              <w:rFonts w:cs="Arial"/>
              <w:color w:val="auto"/>
              <w:sz w:val="18"/>
              <w:szCs w:val="18"/>
            </w:rPr>
            <w:delText>[</w:delText>
          </w:r>
          <w:r w:rsidDel="0038396E">
            <w:rPr>
              <w:rFonts w:cs="Arial"/>
              <w:color w:val="auto"/>
              <w:sz w:val="18"/>
              <w:szCs w:val="18"/>
            </w:rPr>
            <w:delText>14</w:delText>
          </w:r>
          <w:r w:rsidDel="0038396E">
            <w:rPr>
              <w:rFonts w:cs="Arial"/>
              <w:color w:val="auto"/>
              <w:sz w:val="18"/>
              <w:szCs w:val="18"/>
            </w:rPr>
            <w:delText xml:space="preserve">] </w:delText>
          </w:r>
        </w:del>
      </w:ins>
      <w:r w:rsidR="007F6087" w:rsidRPr="006A25B7">
        <w:rPr>
          <w:rFonts w:cs="Arial"/>
          <w:color w:val="auto"/>
          <w:sz w:val="18"/>
          <w:szCs w:val="18"/>
        </w:rPr>
        <w:t>Mateo,</w:t>
      </w:r>
      <w:r w:rsidR="007F6087" w:rsidRPr="006A25B7">
        <w:rPr>
          <w:rFonts w:cs="Arial"/>
          <w:i/>
          <w:color w:val="auto"/>
          <w:sz w:val="18"/>
          <w:szCs w:val="18"/>
        </w:rPr>
        <w:t xml:space="preserve"> </w:t>
      </w:r>
      <w:r w:rsidR="007F6087" w:rsidRPr="006A25B7">
        <w:rPr>
          <w:rFonts w:cs="Arial"/>
          <w:color w:val="auto"/>
          <w:sz w:val="18"/>
          <w:szCs w:val="18"/>
        </w:rPr>
        <w:t>C.;</w:t>
      </w:r>
      <w:r w:rsidR="007F6087" w:rsidRPr="006A25B7">
        <w:rPr>
          <w:rFonts w:cs="Arial"/>
          <w:i/>
          <w:color w:val="auto"/>
          <w:sz w:val="18"/>
          <w:szCs w:val="18"/>
        </w:rPr>
        <w:t xml:space="preserve"> </w:t>
      </w:r>
      <w:r w:rsidR="007F6087" w:rsidRPr="006A25B7">
        <w:rPr>
          <w:rFonts w:cs="Arial"/>
          <w:color w:val="auto"/>
          <w:sz w:val="18"/>
          <w:szCs w:val="18"/>
        </w:rPr>
        <w:t>Talavera,</w:t>
      </w:r>
      <w:r w:rsidR="007F6087" w:rsidRPr="006A25B7">
        <w:rPr>
          <w:rFonts w:cs="Arial"/>
          <w:i/>
          <w:color w:val="auto"/>
          <w:sz w:val="18"/>
          <w:szCs w:val="18"/>
        </w:rPr>
        <w:t xml:space="preserve"> </w:t>
      </w:r>
      <w:r w:rsidR="007F6087" w:rsidRPr="006A25B7">
        <w:rPr>
          <w:rFonts w:cs="Arial"/>
          <w:color w:val="auto"/>
          <w:sz w:val="18"/>
          <w:szCs w:val="18"/>
        </w:rPr>
        <w:t>J.A.</w:t>
      </w:r>
      <w:r w:rsidR="007F6087" w:rsidRPr="006A25B7">
        <w:rPr>
          <w:rFonts w:cs="Arial"/>
          <w:i/>
          <w:color w:val="auto"/>
          <w:sz w:val="18"/>
          <w:szCs w:val="18"/>
        </w:rPr>
        <w:t xml:space="preserve"> </w:t>
      </w:r>
      <w:r w:rsidR="007F6087" w:rsidRPr="006A25B7">
        <w:rPr>
          <w:rFonts w:cs="Arial"/>
          <w:color w:val="auto"/>
          <w:sz w:val="18"/>
          <w:szCs w:val="18"/>
        </w:rPr>
        <w:t>Short-Time</w:t>
      </w:r>
      <w:r w:rsidR="007F6087" w:rsidRPr="006A25B7">
        <w:rPr>
          <w:rFonts w:cs="Arial"/>
          <w:i/>
          <w:color w:val="auto"/>
          <w:sz w:val="18"/>
          <w:szCs w:val="18"/>
        </w:rPr>
        <w:t xml:space="preserve"> </w:t>
      </w:r>
      <w:r w:rsidR="007F6087" w:rsidRPr="006A25B7">
        <w:rPr>
          <w:rFonts w:cs="Arial"/>
          <w:color w:val="auto"/>
          <w:sz w:val="18"/>
          <w:szCs w:val="18"/>
        </w:rPr>
        <w:t>Fourier</w:t>
      </w:r>
      <w:r w:rsidR="007F6087" w:rsidRPr="006A25B7">
        <w:rPr>
          <w:rFonts w:cs="Arial"/>
          <w:i/>
          <w:color w:val="auto"/>
          <w:sz w:val="18"/>
          <w:szCs w:val="18"/>
        </w:rPr>
        <w:t xml:space="preserve"> </w:t>
      </w:r>
      <w:r w:rsidR="007F6087" w:rsidRPr="006A25B7">
        <w:rPr>
          <w:rFonts w:cs="Arial"/>
          <w:color w:val="auto"/>
          <w:sz w:val="18"/>
          <w:szCs w:val="18"/>
        </w:rPr>
        <w:t>Transform</w:t>
      </w:r>
      <w:r w:rsidR="007F6087" w:rsidRPr="006A25B7">
        <w:rPr>
          <w:rFonts w:cs="Arial"/>
          <w:i/>
          <w:color w:val="auto"/>
          <w:sz w:val="18"/>
          <w:szCs w:val="18"/>
        </w:rPr>
        <w:t xml:space="preserve"> </w:t>
      </w:r>
      <w:r w:rsidR="007F6087" w:rsidRPr="006A25B7">
        <w:rPr>
          <w:rFonts w:cs="Arial"/>
          <w:color w:val="auto"/>
          <w:sz w:val="18"/>
          <w:szCs w:val="18"/>
        </w:rPr>
        <w:t>with</w:t>
      </w:r>
      <w:r w:rsidR="007F6087" w:rsidRPr="006A25B7">
        <w:rPr>
          <w:rFonts w:cs="Arial"/>
          <w:i/>
          <w:color w:val="auto"/>
          <w:sz w:val="18"/>
          <w:szCs w:val="18"/>
        </w:rPr>
        <w:t xml:space="preserve"> </w:t>
      </w:r>
      <w:r w:rsidR="007F6087" w:rsidRPr="006A25B7">
        <w:rPr>
          <w:rFonts w:cs="Arial"/>
          <w:color w:val="auto"/>
          <w:sz w:val="18"/>
          <w:szCs w:val="18"/>
        </w:rPr>
        <w:t>the</w:t>
      </w:r>
      <w:r w:rsidR="007F6087" w:rsidRPr="006A25B7">
        <w:rPr>
          <w:rFonts w:cs="Arial"/>
          <w:i/>
          <w:color w:val="auto"/>
          <w:sz w:val="18"/>
          <w:szCs w:val="18"/>
        </w:rPr>
        <w:t xml:space="preserve"> </w:t>
      </w:r>
      <w:r w:rsidR="007F6087" w:rsidRPr="006A25B7">
        <w:rPr>
          <w:rFonts w:cs="Arial"/>
          <w:color w:val="auto"/>
          <w:sz w:val="18"/>
          <w:szCs w:val="18"/>
        </w:rPr>
        <w:t>Window</w:t>
      </w:r>
      <w:r w:rsidR="007F6087" w:rsidRPr="006A25B7">
        <w:rPr>
          <w:rFonts w:cs="Arial"/>
          <w:i/>
          <w:color w:val="auto"/>
          <w:sz w:val="18"/>
          <w:szCs w:val="18"/>
        </w:rPr>
        <w:t xml:space="preserve"> </w:t>
      </w:r>
      <w:r w:rsidR="007F6087" w:rsidRPr="006A25B7">
        <w:rPr>
          <w:rFonts w:cs="Arial"/>
          <w:color w:val="auto"/>
          <w:sz w:val="18"/>
          <w:szCs w:val="18"/>
        </w:rPr>
        <w:t>Size</w:t>
      </w:r>
      <w:r w:rsidR="007F6087" w:rsidRPr="006A25B7">
        <w:rPr>
          <w:rFonts w:cs="Arial"/>
          <w:i/>
          <w:color w:val="auto"/>
          <w:sz w:val="18"/>
          <w:szCs w:val="18"/>
        </w:rPr>
        <w:t xml:space="preserve"> </w:t>
      </w:r>
      <w:r w:rsidR="007F6087" w:rsidRPr="006A25B7">
        <w:rPr>
          <w:rFonts w:cs="Arial"/>
          <w:color w:val="auto"/>
          <w:sz w:val="18"/>
          <w:szCs w:val="18"/>
        </w:rPr>
        <w:t>Fixed</w:t>
      </w:r>
      <w:r w:rsidR="007F6087" w:rsidRPr="006A25B7">
        <w:rPr>
          <w:rFonts w:cs="Arial"/>
          <w:i/>
          <w:color w:val="auto"/>
          <w:sz w:val="18"/>
          <w:szCs w:val="18"/>
        </w:rPr>
        <w:t xml:space="preserve"> </w:t>
      </w:r>
      <w:r w:rsidR="007F6087" w:rsidRPr="006A25B7">
        <w:rPr>
          <w:rFonts w:cs="Arial"/>
          <w:color w:val="auto"/>
          <w:sz w:val="18"/>
          <w:szCs w:val="18"/>
        </w:rPr>
        <w:t>in</w:t>
      </w:r>
      <w:r w:rsidR="007F6087" w:rsidRPr="006A25B7">
        <w:rPr>
          <w:rFonts w:cs="Arial"/>
          <w:i/>
          <w:color w:val="auto"/>
          <w:sz w:val="18"/>
          <w:szCs w:val="18"/>
        </w:rPr>
        <w:t xml:space="preserve"> </w:t>
      </w:r>
      <w:r w:rsidR="007F6087" w:rsidRPr="006A25B7">
        <w:rPr>
          <w:rFonts w:cs="Arial"/>
          <w:color w:val="auto"/>
          <w:sz w:val="18"/>
          <w:szCs w:val="18"/>
        </w:rPr>
        <w:t>the</w:t>
      </w:r>
      <w:r w:rsidR="007F6087" w:rsidRPr="006A25B7">
        <w:rPr>
          <w:rFonts w:cs="Arial"/>
          <w:i/>
          <w:color w:val="auto"/>
          <w:sz w:val="18"/>
          <w:szCs w:val="18"/>
        </w:rPr>
        <w:t xml:space="preserve"> </w:t>
      </w:r>
      <w:r w:rsidR="007F6087" w:rsidRPr="006A25B7">
        <w:rPr>
          <w:rFonts w:cs="Arial"/>
          <w:color w:val="auto"/>
          <w:sz w:val="18"/>
          <w:szCs w:val="18"/>
        </w:rPr>
        <w:t>Frequency</w:t>
      </w:r>
      <w:r w:rsidR="007F6087" w:rsidRPr="006A25B7">
        <w:rPr>
          <w:rFonts w:cs="Arial"/>
          <w:i/>
          <w:color w:val="auto"/>
          <w:sz w:val="18"/>
          <w:szCs w:val="18"/>
        </w:rPr>
        <w:t xml:space="preserve"> </w:t>
      </w:r>
      <w:r w:rsidR="007F6087" w:rsidRPr="006A25B7">
        <w:rPr>
          <w:rFonts w:cs="Arial"/>
          <w:color w:val="auto"/>
          <w:sz w:val="18"/>
          <w:szCs w:val="18"/>
        </w:rPr>
        <w:t>Domain</w:t>
      </w:r>
      <w:r w:rsidR="007F6087" w:rsidRPr="006A25B7">
        <w:rPr>
          <w:rFonts w:cs="Arial"/>
          <w:i/>
          <w:color w:val="auto"/>
          <w:sz w:val="18"/>
          <w:szCs w:val="18"/>
        </w:rPr>
        <w:t xml:space="preserve"> </w:t>
      </w:r>
      <w:r w:rsidR="007F6087" w:rsidRPr="006A25B7">
        <w:rPr>
          <w:rFonts w:cs="Arial"/>
          <w:color w:val="auto"/>
          <w:sz w:val="18"/>
          <w:szCs w:val="18"/>
        </w:rPr>
        <w:t>(STFT-FD):</w:t>
      </w:r>
      <w:r w:rsidR="007F6087" w:rsidRPr="006A25B7">
        <w:rPr>
          <w:rFonts w:cs="Arial"/>
          <w:i/>
          <w:color w:val="auto"/>
          <w:sz w:val="18"/>
          <w:szCs w:val="18"/>
        </w:rPr>
        <w:t xml:space="preserve"> </w:t>
      </w:r>
      <w:r w:rsidR="007F6087" w:rsidRPr="006A25B7">
        <w:rPr>
          <w:rFonts w:cs="Arial"/>
          <w:color w:val="auto"/>
          <w:sz w:val="18"/>
          <w:szCs w:val="18"/>
        </w:rPr>
        <w:t>Implementation.</w:t>
      </w:r>
      <w:r w:rsidR="007F6087" w:rsidRPr="006A25B7">
        <w:rPr>
          <w:rFonts w:cs="Arial"/>
          <w:i/>
          <w:color w:val="auto"/>
          <w:sz w:val="18"/>
          <w:szCs w:val="18"/>
        </w:rPr>
        <w:t xml:space="preserve"> </w:t>
      </w:r>
      <w:r w:rsidR="007F6087" w:rsidRPr="006A25B7">
        <w:rPr>
          <w:rFonts w:cs="Arial"/>
          <w:i/>
          <w:iCs/>
          <w:color w:val="auto"/>
          <w:sz w:val="18"/>
          <w:szCs w:val="18"/>
        </w:rPr>
        <w:t>SoftwareX</w:t>
      </w:r>
      <w:r w:rsidR="007F6087" w:rsidRPr="006A25B7">
        <w:rPr>
          <w:rFonts w:cs="Arial"/>
          <w:i/>
          <w:color w:val="auto"/>
          <w:sz w:val="18"/>
          <w:szCs w:val="18"/>
        </w:rPr>
        <w:t xml:space="preserve"> </w:t>
      </w:r>
      <w:r w:rsidR="007F6087" w:rsidRPr="006A25B7">
        <w:rPr>
          <w:rFonts w:cs="Arial"/>
          <w:b/>
          <w:color w:val="auto"/>
          <w:sz w:val="18"/>
          <w:szCs w:val="18"/>
        </w:rPr>
        <w:t>2018</w:t>
      </w:r>
      <w:r w:rsidR="007F6087" w:rsidRPr="006A25B7">
        <w:rPr>
          <w:rFonts w:cs="Arial"/>
          <w:color w:val="auto"/>
          <w:sz w:val="18"/>
          <w:szCs w:val="18"/>
        </w:rPr>
        <w:t>,</w:t>
      </w:r>
      <w:r w:rsidR="007F6087" w:rsidRPr="006A25B7">
        <w:rPr>
          <w:rFonts w:cs="Arial"/>
          <w:i/>
          <w:color w:val="auto"/>
          <w:sz w:val="18"/>
          <w:szCs w:val="18"/>
        </w:rPr>
        <w:t xml:space="preserve"> 8</w:t>
      </w:r>
      <w:r w:rsidR="007F6087" w:rsidRPr="006A25B7">
        <w:rPr>
          <w:rFonts w:cs="Arial"/>
          <w:color w:val="auto"/>
          <w:sz w:val="18"/>
          <w:szCs w:val="18"/>
        </w:rPr>
        <w:t>,</w:t>
      </w:r>
      <w:r w:rsidR="007F6087" w:rsidRPr="006A25B7">
        <w:rPr>
          <w:rFonts w:cs="Arial"/>
          <w:i/>
          <w:color w:val="auto"/>
          <w:sz w:val="18"/>
          <w:szCs w:val="18"/>
        </w:rPr>
        <w:t xml:space="preserve"> </w:t>
      </w:r>
      <w:r w:rsidR="007F6087" w:rsidRPr="006A25B7">
        <w:rPr>
          <w:rFonts w:cs="Arial"/>
          <w:color w:val="auto"/>
          <w:sz w:val="18"/>
          <w:szCs w:val="18"/>
        </w:rPr>
        <w:t>5–8.</w:t>
      </w:r>
      <w:r w:rsidR="007F6087" w:rsidRPr="006A25B7">
        <w:rPr>
          <w:rFonts w:cs="Arial"/>
          <w:i/>
          <w:color w:val="auto"/>
          <w:sz w:val="18"/>
          <w:szCs w:val="18"/>
        </w:rPr>
        <w:t xml:space="preserve"> </w:t>
      </w:r>
      <w:r w:rsidR="007F6087" w:rsidRPr="006A25B7">
        <w:rPr>
          <w:rFonts w:cs="Arial"/>
          <w:color w:val="auto"/>
          <w:sz w:val="18"/>
          <w:szCs w:val="18"/>
        </w:rPr>
        <w:t>https://doi.org/10.1016/j.softx.2017.11.005.</w:t>
      </w:r>
    </w:p>
    <w:p w14:paraId="3248D932" w14:textId="5740C6DE" w:rsidR="007F6087" w:rsidRPr="006A25B7"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536" w:author="Safdar Muhammad Farhan (DOKT)" w:date="2022-12-05T14:17:00Z">
        <w:del w:id="537" w:author="Safdar Muhammad Farhan (DOKT) [2]" w:date="2022-12-06T12:05:00Z">
          <w:r w:rsidDel="0038396E">
            <w:rPr>
              <w:rFonts w:cs="Arial"/>
              <w:color w:val="auto"/>
              <w:sz w:val="18"/>
              <w:szCs w:val="18"/>
            </w:rPr>
            <w:delText>[</w:delText>
          </w:r>
          <w:r w:rsidDel="0038396E">
            <w:rPr>
              <w:rFonts w:cs="Arial"/>
              <w:color w:val="auto"/>
              <w:sz w:val="18"/>
              <w:szCs w:val="18"/>
            </w:rPr>
            <w:delText>15</w:delText>
          </w:r>
          <w:r w:rsidDel="0038396E">
            <w:rPr>
              <w:rFonts w:cs="Arial"/>
              <w:color w:val="auto"/>
              <w:sz w:val="18"/>
              <w:szCs w:val="18"/>
            </w:rPr>
            <w:delText>]</w:delText>
          </w:r>
        </w:del>
      </w:ins>
      <w:r w:rsidR="007F6087" w:rsidRPr="006A25B7">
        <w:rPr>
          <w:rFonts w:cs="Arial"/>
          <w:color w:val="auto"/>
          <w:sz w:val="18"/>
          <w:szCs w:val="18"/>
        </w:rPr>
        <w:t>STFT</w:t>
      </w:r>
      <w:r w:rsidR="007F6087" w:rsidRPr="006A25B7">
        <w:rPr>
          <w:rFonts w:cs="Arial"/>
          <w:i/>
          <w:color w:val="auto"/>
          <w:sz w:val="18"/>
          <w:szCs w:val="18"/>
        </w:rPr>
        <w:t xml:space="preserve"> </w:t>
      </w:r>
      <w:r w:rsidR="007F6087" w:rsidRPr="006A25B7">
        <w:rPr>
          <w:rFonts w:cs="Arial"/>
          <w:color w:val="auto"/>
          <w:sz w:val="18"/>
          <w:szCs w:val="18"/>
        </w:rPr>
        <w:t>Signal—SciPy</w:t>
      </w:r>
      <w:r w:rsidR="007F6087" w:rsidRPr="006A25B7">
        <w:rPr>
          <w:rFonts w:cs="Arial"/>
          <w:i/>
          <w:color w:val="auto"/>
          <w:sz w:val="18"/>
          <w:szCs w:val="18"/>
        </w:rPr>
        <w:t xml:space="preserve"> </w:t>
      </w:r>
      <w:r w:rsidR="007F6087" w:rsidRPr="006A25B7">
        <w:rPr>
          <w:rFonts w:cs="Arial"/>
          <w:color w:val="auto"/>
          <w:sz w:val="18"/>
          <w:szCs w:val="18"/>
        </w:rPr>
        <w:t>v1.8.1</w:t>
      </w:r>
      <w:r w:rsidR="007F6087" w:rsidRPr="006A25B7">
        <w:rPr>
          <w:rFonts w:cs="Arial"/>
          <w:i/>
          <w:color w:val="auto"/>
          <w:sz w:val="18"/>
          <w:szCs w:val="18"/>
        </w:rPr>
        <w:t xml:space="preserve"> </w:t>
      </w:r>
      <w:r w:rsidR="007F6087" w:rsidRPr="006A25B7">
        <w:rPr>
          <w:rFonts w:cs="Arial"/>
          <w:color w:val="auto"/>
          <w:sz w:val="18"/>
          <w:szCs w:val="18"/>
        </w:rPr>
        <w:t>Manual.</w:t>
      </w:r>
      <w:r w:rsidR="007F6087" w:rsidRPr="006A25B7">
        <w:rPr>
          <w:rFonts w:cs="Arial"/>
          <w:i/>
          <w:color w:val="auto"/>
          <w:sz w:val="18"/>
          <w:szCs w:val="18"/>
        </w:rPr>
        <w:t xml:space="preserve"> </w:t>
      </w:r>
      <w:r w:rsidR="007F6087" w:rsidRPr="006A25B7">
        <w:rPr>
          <w:rFonts w:cs="Arial"/>
          <w:color w:val="auto"/>
          <w:sz w:val="18"/>
          <w:szCs w:val="18"/>
        </w:rPr>
        <w:t>Available</w:t>
      </w:r>
      <w:r w:rsidR="007F6087" w:rsidRPr="006A25B7">
        <w:rPr>
          <w:rFonts w:cs="Arial"/>
          <w:i/>
          <w:color w:val="auto"/>
          <w:sz w:val="18"/>
          <w:szCs w:val="18"/>
        </w:rPr>
        <w:t xml:space="preserve"> </w:t>
      </w:r>
      <w:r w:rsidR="007F6087" w:rsidRPr="006A25B7">
        <w:rPr>
          <w:rFonts w:cs="Arial"/>
          <w:color w:val="auto"/>
          <w:sz w:val="18"/>
          <w:szCs w:val="18"/>
        </w:rPr>
        <w:t>online:</w:t>
      </w:r>
      <w:r w:rsidR="007F6087" w:rsidRPr="006A25B7">
        <w:rPr>
          <w:rFonts w:cs="Arial"/>
          <w:i/>
          <w:color w:val="auto"/>
          <w:sz w:val="18"/>
          <w:szCs w:val="18"/>
        </w:rPr>
        <w:t xml:space="preserve"> </w:t>
      </w:r>
      <w:r w:rsidR="007F6087" w:rsidRPr="006A25B7">
        <w:rPr>
          <w:rFonts w:cs="Arial"/>
          <w:color w:val="auto"/>
          <w:sz w:val="18"/>
          <w:szCs w:val="18"/>
        </w:rPr>
        <w:t>https://docs.scipy.org/doc/scipy/reference/generated/scipy.signal.stft.html</w:t>
      </w:r>
      <w:r w:rsidR="007F6087" w:rsidRPr="006A25B7">
        <w:rPr>
          <w:rFonts w:cs="Arial"/>
          <w:i/>
          <w:color w:val="auto"/>
          <w:sz w:val="18"/>
          <w:szCs w:val="18"/>
        </w:rPr>
        <w:t xml:space="preserve"> </w:t>
      </w:r>
      <w:r w:rsidR="007F6087" w:rsidRPr="006A25B7">
        <w:rPr>
          <w:rFonts w:cs="Arial"/>
          <w:color w:val="auto"/>
          <w:sz w:val="18"/>
          <w:szCs w:val="18"/>
        </w:rPr>
        <w:t>(accessed</w:t>
      </w:r>
      <w:r w:rsidR="007F6087" w:rsidRPr="006A25B7">
        <w:rPr>
          <w:rFonts w:cs="Arial"/>
          <w:i/>
          <w:color w:val="auto"/>
          <w:sz w:val="18"/>
          <w:szCs w:val="18"/>
        </w:rPr>
        <w:t xml:space="preserve"> </w:t>
      </w:r>
      <w:r w:rsidR="007F6087" w:rsidRPr="006A25B7">
        <w:rPr>
          <w:rFonts w:cs="Arial"/>
          <w:color w:val="auto"/>
          <w:sz w:val="18"/>
          <w:szCs w:val="18"/>
        </w:rPr>
        <w:t>on</w:t>
      </w:r>
      <w:r w:rsidR="007F6087" w:rsidRPr="006A25B7">
        <w:rPr>
          <w:rFonts w:cs="Arial"/>
          <w:i/>
          <w:color w:val="auto"/>
          <w:sz w:val="18"/>
          <w:szCs w:val="18"/>
        </w:rPr>
        <w:t xml:space="preserve"> </w:t>
      </w:r>
      <w:r w:rsidR="007F6087" w:rsidRPr="006A25B7">
        <w:rPr>
          <w:rFonts w:cs="Arial"/>
          <w:color w:val="auto"/>
          <w:sz w:val="18"/>
          <w:szCs w:val="18"/>
        </w:rPr>
        <w:t>20</w:t>
      </w:r>
      <w:r w:rsidR="007F6087" w:rsidRPr="006A25B7">
        <w:rPr>
          <w:rFonts w:cs="Arial"/>
          <w:i/>
          <w:color w:val="auto"/>
          <w:sz w:val="18"/>
          <w:szCs w:val="18"/>
        </w:rPr>
        <w:t xml:space="preserve"> </w:t>
      </w:r>
      <w:r w:rsidR="007F6087" w:rsidRPr="006A25B7">
        <w:rPr>
          <w:rFonts w:cs="Arial"/>
          <w:color w:val="auto"/>
          <w:sz w:val="18"/>
          <w:szCs w:val="18"/>
        </w:rPr>
        <w:t>July</w:t>
      </w:r>
      <w:r w:rsidR="007F6087" w:rsidRPr="006A25B7">
        <w:rPr>
          <w:rFonts w:cs="Arial"/>
          <w:i/>
          <w:color w:val="auto"/>
          <w:sz w:val="18"/>
          <w:szCs w:val="18"/>
        </w:rPr>
        <w:t xml:space="preserve"> </w:t>
      </w:r>
      <w:r w:rsidR="007F6087" w:rsidRPr="006A25B7">
        <w:rPr>
          <w:rFonts w:cs="Arial"/>
          <w:color w:val="auto"/>
          <w:sz w:val="18"/>
          <w:szCs w:val="18"/>
        </w:rPr>
        <w:t>2022).</w:t>
      </w:r>
    </w:p>
    <w:p w14:paraId="2FC110C2" w14:textId="1F930F2E" w:rsidR="007F6087" w:rsidRPr="006A25B7" w:rsidRDefault="00DA44CF" w:rsidP="007F6087">
      <w:pPr>
        <w:pStyle w:val="ListParagraph"/>
        <w:numPr>
          <w:ilvl w:val="0"/>
          <w:numId w:val="29"/>
        </w:numPr>
        <w:adjustRightInd w:val="0"/>
        <w:snapToGrid w:val="0"/>
        <w:spacing w:line="228" w:lineRule="auto"/>
        <w:ind w:left="425" w:hanging="425"/>
        <w:contextualSpacing w:val="0"/>
        <w:rPr>
          <w:rStyle w:val="Hyperlink"/>
          <w:rFonts w:cs="Arial"/>
          <w:color w:val="auto"/>
          <w:sz w:val="18"/>
          <w:szCs w:val="18"/>
          <w:u w:val="none"/>
        </w:rPr>
      </w:pPr>
      <w:ins w:id="538" w:author="Safdar Muhammad Farhan (DOKT)" w:date="2022-12-05T14:17:00Z">
        <w:del w:id="539" w:author="Safdar Muhammad Farhan (DOKT) [2]" w:date="2022-12-06T12:05:00Z">
          <w:r w:rsidDel="0038396E">
            <w:rPr>
              <w:rFonts w:cs="Arial"/>
              <w:color w:val="auto"/>
              <w:sz w:val="18"/>
              <w:szCs w:val="18"/>
            </w:rPr>
            <w:delText>[</w:delText>
          </w:r>
          <w:r w:rsidDel="0038396E">
            <w:rPr>
              <w:rFonts w:cs="Arial"/>
              <w:color w:val="auto"/>
              <w:sz w:val="18"/>
              <w:szCs w:val="18"/>
            </w:rPr>
            <w:delText>16</w:delText>
          </w:r>
          <w:r w:rsidDel="0038396E">
            <w:rPr>
              <w:rFonts w:cs="Arial"/>
              <w:color w:val="auto"/>
              <w:sz w:val="18"/>
              <w:szCs w:val="18"/>
            </w:rPr>
            <w:delText xml:space="preserve">] </w:delText>
          </w:r>
        </w:del>
      </w:ins>
      <w:r w:rsidR="007F6087" w:rsidRPr="006A25B7">
        <w:rPr>
          <w:rFonts w:cs="Arial"/>
          <w:color w:val="auto"/>
          <w:sz w:val="18"/>
          <w:szCs w:val="18"/>
        </w:rPr>
        <w:t>Ye,</w:t>
      </w:r>
      <w:r w:rsidR="007F6087" w:rsidRPr="006A25B7">
        <w:rPr>
          <w:rFonts w:cs="Arial"/>
          <w:i/>
          <w:color w:val="auto"/>
          <w:sz w:val="18"/>
          <w:szCs w:val="18"/>
        </w:rPr>
        <w:t xml:space="preserve"> </w:t>
      </w:r>
      <w:r w:rsidR="007F6087" w:rsidRPr="006A25B7">
        <w:rPr>
          <w:rFonts w:cs="Arial"/>
          <w:color w:val="auto"/>
          <w:sz w:val="18"/>
          <w:szCs w:val="18"/>
        </w:rPr>
        <w:t>F.;</w:t>
      </w:r>
      <w:r w:rsidR="007F6087" w:rsidRPr="006A25B7">
        <w:rPr>
          <w:rFonts w:cs="Arial"/>
          <w:i/>
          <w:color w:val="auto"/>
          <w:sz w:val="18"/>
          <w:szCs w:val="18"/>
        </w:rPr>
        <w:t xml:space="preserve"> </w:t>
      </w:r>
      <w:r w:rsidR="007F6087" w:rsidRPr="006A25B7">
        <w:rPr>
          <w:rFonts w:cs="Arial"/>
          <w:color w:val="auto"/>
          <w:sz w:val="18"/>
          <w:szCs w:val="18"/>
        </w:rPr>
        <w:t>Yang,</w:t>
      </w:r>
      <w:r w:rsidR="007F6087" w:rsidRPr="006A25B7">
        <w:rPr>
          <w:rFonts w:cs="Arial"/>
          <w:i/>
          <w:color w:val="auto"/>
          <w:sz w:val="18"/>
          <w:szCs w:val="18"/>
        </w:rPr>
        <w:t xml:space="preserve"> </w:t>
      </w:r>
      <w:r w:rsidR="007F6087" w:rsidRPr="006A25B7">
        <w:rPr>
          <w:rFonts w:cs="Arial"/>
          <w:color w:val="auto"/>
          <w:sz w:val="18"/>
          <w:szCs w:val="18"/>
        </w:rPr>
        <w:t>J.</w:t>
      </w:r>
      <w:r w:rsidR="007F6087" w:rsidRPr="006A25B7">
        <w:rPr>
          <w:rFonts w:cs="Arial"/>
          <w:i/>
          <w:color w:val="auto"/>
          <w:sz w:val="18"/>
          <w:szCs w:val="18"/>
        </w:rPr>
        <w:t xml:space="preserve"> </w:t>
      </w:r>
      <w:r w:rsidR="007F6087" w:rsidRPr="006A25B7">
        <w:rPr>
          <w:rFonts w:cs="Arial"/>
          <w:color w:val="auto"/>
          <w:sz w:val="18"/>
          <w:szCs w:val="18"/>
        </w:rPr>
        <w:t>A</w:t>
      </w:r>
      <w:r w:rsidR="007F6087" w:rsidRPr="006A25B7">
        <w:rPr>
          <w:rFonts w:cs="Arial"/>
          <w:i/>
          <w:color w:val="auto"/>
          <w:sz w:val="18"/>
          <w:szCs w:val="18"/>
        </w:rPr>
        <w:t xml:space="preserve"> </w:t>
      </w:r>
      <w:r w:rsidR="007F6087" w:rsidRPr="006A25B7">
        <w:rPr>
          <w:rFonts w:cs="Arial"/>
          <w:color w:val="auto"/>
          <w:sz w:val="18"/>
          <w:szCs w:val="18"/>
        </w:rPr>
        <w:t>Deep</w:t>
      </w:r>
      <w:r w:rsidR="007F6087" w:rsidRPr="006A25B7">
        <w:rPr>
          <w:rFonts w:cs="Arial"/>
          <w:i/>
          <w:color w:val="auto"/>
          <w:sz w:val="18"/>
          <w:szCs w:val="18"/>
        </w:rPr>
        <w:t xml:space="preserve"> </w:t>
      </w:r>
      <w:r w:rsidR="007F6087" w:rsidRPr="006A25B7">
        <w:rPr>
          <w:rFonts w:cs="Arial"/>
          <w:color w:val="auto"/>
          <w:sz w:val="18"/>
          <w:szCs w:val="18"/>
        </w:rPr>
        <w:t>Neural</w:t>
      </w:r>
      <w:r w:rsidR="007F6087" w:rsidRPr="006A25B7">
        <w:rPr>
          <w:rFonts w:cs="Arial"/>
          <w:i/>
          <w:color w:val="auto"/>
          <w:sz w:val="18"/>
          <w:szCs w:val="18"/>
        </w:rPr>
        <w:t xml:space="preserve"> </w:t>
      </w:r>
      <w:r w:rsidR="007F6087" w:rsidRPr="006A25B7">
        <w:rPr>
          <w:rFonts w:cs="Arial"/>
          <w:color w:val="auto"/>
          <w:sz w:val="18"/>
          <w:szCs w:val="18"/>
        </w:rPr>
        <w:t>Network</w:t>
      </w:r>
      <w:r w:rsidR="007F6087" w:rsidRPr="006A25B7">
        <w:rPr>
          <w:rFonts w:cs="Arial"/>
          <w:i/>
          <w:color w:val="auto"/>
          <w:sz w:val="18"/>
          <w:szCs w:val="18"/>
        </w:rPr>
        <w:t xml:space="preserve"> </w:t>
      </w:r>
      <w:r w:rsidR="007F6087" w:rsidRPr="006A25B7">
        <w:rPr>
          <w:rFonts w:cs="Arial"/>
          <w:color w:val="auto"/>
          <w:sz w:val="18"/>
          <w:szCs w:val="18"/>
        </w:rPr>
        <w:t>Model</w:t>
      </w:r>
      <w:r w:rsidR="007F6087" w:rsidRPr="006A25B7">
        <w:rPr>
          <w:rFonts w:cs="Arial"/>
          <w:i/>
          <w:color w:val="auto"/>
          <w:sz w:val="18"/>
          <w:szCs w:val="18"/>
        </w:rPr>
        <w:t xml:space="preserve"> </w:t>
      </w:r>
      <w:r w:rsidR="007F6087" w:rsidRPr="006A25B7">
        <w:rPr>
          <w:rFonts w:cs="Arial"/>
          <w:color w:val="auto"/>
          <w:sz w:val="18"/>
          <w:szCs w:val="18"/>
        </w:rPr>
        <w:t>for</w:t>
      </w:r>
      <w:r w:rsidR="007F6087" w:rsidRPr="006A25B7">
        <w:rPr>
          <w:rFonts w:cs="Arial"/>
          <w:i/>
          <w:color w:val="auto"/>
          <w:sz w:val="18"/>
          <w:szCs w:val="18"/>
        </w:rPr>
        <w:t xml:space="preserve"> </w:t>
      </w:r>
      <w:r w:rsidR="007F6087" w:rsidRPr="006A25B7">
        <w:rPr>
          <w:rFonts w:cs="Arial"/>
          <w:color w:val="auto"/>
          <w:sz w:val="18"/>
          <w:szCs w:val="18"/>
        </w:rPr>
        <w:t>Speaker</w:t>
      </w:r>
      <w:r w:rsidR="007F6087" w:rsidRPr="006A25B7">
        <w:rPr>
          <w:rFonts w:cs="Arial"/>
          <w:i/>
          <w:color w:val="auto"/>
          <w:sz w:val="18"/>
          <w:szCs w:val="18"/>
        </w:rPr>
        <w:t xml:space="preserve"> </w:t>
      </w:r>
      <w:r w:rsidR="007F6087" w:rsidRPr="006A25B7">
        <w:rPr>
          <w:rFonts w:cs="Arial"/>
          <w:color w:val="auto"/>
          <w:sz w:val="18"/>
          <w:szCs w:val="18"/>
        </w:rPr>
        <w:t>Identification.</w:t>
      </w:r>
      <w:r w:rsidR="007F6087" w:rsidRPr="006A25B7">
        <w:rPr>
          <w:rFonts w:cs="Arial"/>
          <w:i/>
          <w:color w:val="auto"/>
          <w:sz w:val="18"/>
          <w:szCs w:val="18"/>
        </w:rPr>
        <w:t xml:space="preserve"> </w:t>
      </w:r>
      <w:r w:rsidR="007F6087" w:rsidRPr="006A25B7">
        <w:rPr>
          <w:rStyle w:val="Emphasis"/>
          <w:rFonts w:cs="Arial"/>
          <w:color w:val="auto"/>
          <w:sz w:val="18"/>
          <w:szCs w:val="18"/>
        </w:rPr>
        <w:t xml:space="preserve">Appl. Sci. </w:t>
      </w:r>
      <w:r w:rsidR="007F6087" w:rsidRPr="006A25B7">
        <w:rPr>
          <w:rFonts w:cs="Arial"/>
          <w:b/>
          <w:color w:val="auto"/>
          <w:sz w:val="18"/>
          <w:szCs w:val="18"/>
        </w:rPr>
        <w:t>2021</w:t>
      </w:r>
      <w:r w:rsidR="007F6087" w:rsidRPr="006A25B7">
        <w:rPr>
          <w:rFonts w:cs="Arial"/>
          <w:color w:val="auto"/>
          <w:sz w:val="18"/>
          <w:szCs w:val="18"/>
        </w:rPr>
        <w:t>,</w:t>
      </w:r>
      <w:r w:rsidR="007F6087" w:rsidRPr="006A25B7">
        <w:rPr>
          <w:rFonts w:cs="Arial"/>
          <w:i/>
          <w:color w:val="auto"/>
          <w:sz w:val="18"/>
          <w:szCs w:val="18"/>
        </w:rPr>
        <w:t xml:space="preserve"> 11</w:t>
      </w:r>
      <w:r w:rsidR="007F6087" w:rsidRPr="006A25B7">
        <w:rPr>
          <w:rFonts w:cs="Arial"/>
          <w:color w:val="auto"/>
          <w:sz w:val="18"/>
          <w:szCs w:val="18"/>
        </w:rPr>
        <w:t>,</w:t>
      </w:r>
      <w:r w:rsidR="007F6087" w:rsidRPr="006A25B7">
        <w:rPr>
          <w:rFonts w:cs="Arial"/>
          <w:i/>
          <w:color w:val="auto"/>
          <w:sz w:val="18"/>
          <w:szCs w:val="18"/>
        </w:rPr>
        <w:t xml:space="preserve"> </w:t>
      </w:r>
      <w:r w:rsidR="007F6087" w:rsidRPr="006A25B7">
        <w:rPr>
          <w:rFonts w:cs="Arial"/>
          <w:color w:val="auto"/>
          <w:sz w:val="18"/>
          <w:szCs w:val="18"/>
        </w:rPr>
        <w:t>3603.</w:t>
      </w:r>
      <w:r w:rsidR="007F6087" w:rsidRPr="006A25B7">
        <w:rPr>
          <w:rFonts w:cs="Arial"/>
          <w:i/>
          <w:color w:val="auto"/>
          <w:sz w:val="18"/>
          <w:szCs w:val="18"/>
        </w:rPr>
        <w:t xml:space="preserve"> </w:t>
      </w:r>
      <w:r w:rsidR="007F6087" w:rsidRPr="006A25B7">
        <w:rPr>
          <w:rFonts w:cs="Arial"/>
          <w:color w:val="auto"/>
          <w:sz w:val="18"/>
          <w:szCs w:val="18"/>
        </w:rPr>
        <w:t>https://doi.org/10.3390/app11083603.</w:t>
      </w:r>
    </w:p>
    <w:p w14:paraId="1CACA1CB" w14:textId="41469CD9" w:rsidR="007F6087" w:rsidRPr="006A25B7" w:rsidRDefault="00DA44CF" w:rsidP="007F6087">
      <w:pPr>
        <w:pStyle w:val="ListParagraph"/>
        <w:numPr>
          <w:ilvl w:val="0"/>
          <w:numId w:val="29"/>
        </w:numPr>
        <w:adjustRightInd w:val="0"/>
        <w:snapToGrid w:val="0"/>
        <w:spacing w:line="228" w:lineRule="auto"/>
        <w:ind w:left="425" w:hanging="425"/>
        <w:contextualSpacing w:val="0"/>
        <w:rPr>
          <w:rStyle w:val="Hyperlink"/>
          <w:rFonts w:cs="Arial"/>
          <w:color w:val="auto"/>
          <w:sz w:val="18"/>
          <w:szCs w:val="18"/>
          <w:u w:val="none"/>
        </w:rPr>
      </w:pPr>
      <w:ins w:id="540" w:author="Safdar Muhammad Farhan (DOKT)" w:date="2022-12-05T14:17:00Z">
        <w:del w:id="541" w:author="Safdar Muhammad Farhan (DOKT) [2]" w:date="2022-12-06T12:05:00Z">
          <w:r w:rsidDel="0038396E">
            <w:rPr>
              <w:rFonts w:cs="Arial"/>
              <w:color w:val="auto"/>
              <w:sz w:val="18"/>
              <w:szCs w:val="18"/>
            </w:rPr>
            <w:delText>[</w:delText>
          </w:r>
          <w:r w:rsidDel="0038396E">
            <w:rPr>
              <w:rFonts w:cs="Arial"/>
              <w:color w:val="auto"/>
              <w:sz w:val="18"/>
              <w:szCs w:val="18"/>
            </w:rPr>
            <w:delText>17</w:delText>
          </w:r>
          <w:r w:rsidDel="0038396E">
            <w:rPr>
              <w:rFonts w:cs="Arial"/>
              <w:color w:val="auto"/>
              <w:sz w:val="18"/>
              <w:szCs w:val="18"/>
            </w:rPr>
            <w:delText xml:space="preserve">] </w:delText>
          </w:r>
        </w:del>
      </w:ins>
      <w:r w:rsidR="007F6087" w:rsidRPr="006A25B7">
        <w:rPr>
          <w:rFonts w:cs="Arial"/>
          <w:color w:val="auto"/>
          <w:sz w:val="18"/>
          <w:szCs w:val="18"/>
        </w:rPr>
        <w:t>Li,</w:t>
      </w:r>
      <w:r w:rsidR="007F6087" w:rsidRPr="006A25B7">
        <w:rPr>
          <w:rFonts w:cs="Arial"/>
          <w:i/>
          <w:color w:val="auto"/>
          <w:sz w:val="18"/>
          <w:szCs w:val="18"/>
        </w:rPr>
        <w:t xml:space="preserve"> </w:t>
      </w:r>
      <w:r w:rsidR="007F6087" w:rsidRPr="006A25B7">
        <w:rPr>
          <w:rFonts w:cs="Arial"/>
          <w:color w:val="auto"/>
          <w:sz w:val="18"/>
          <w:szCs w:val="18"/>
        </w:rPr>
        <w:t>W.;</w:t>
      </w:r>
      <w:r w:rsidR="007F6087" w:rsidRPr="006A25B7">
        <w:rPr>
          <w:rFonts w:cs="Arial"/>
          <w:i/>
          <w:color w:val="auto"/>
          <w:sz w:val="18"/>
          <w:szCs w:val="18"/>
        </w:rPr>
        <w:t xml:space="preserve"> </w:t>
      </w:r>
      <w:r w:rsidR="007F6087" w:rsidRPr="006A25B7">
        <w:rPr>
          <w:rFonts w:cs="Arial"/>
          <w:color w:val="auto"/>
          <w:sz w:val="18"/>
          <w:szCs w:val="18"/>
        </w:rPr>
        <w:t>Wang,</w:t>
      </w:r>
      <w:r w:rsidR="007F6087" w:rsidRPr="006A25B7">
        <w:rPr>
          <w:rFonts w:cs="Arial"/>
          <w:i/>
          <w:color w:val="auto"/>
          <w:sz w:val="18"/>
          <w:szCs w:val="18"/>
        </w:rPr>
        <w:t xml:space="preserve"> </w:t>
      </w:r>
      <w:r w:rsidR="007F6087" w:rsidRPr="006A25B7">
        <w:rPr>
          <w:rFonts w:cs="Arial"/>
          <w:color w:val="auto"/>
          <w:sz w:val="18"/>
          <w:szCs w:val="18"/>
        </w:rPr>
        <w:t>K.;</w:t>
      </w:r>
      <w:r w:rsidR="007F6087" w:rsidRPr="006A25B7">
        <w:rPr>
          <w:rFonts w:cs="Arial"/>
          <w:i/>
          <w:color w:val="auto"/>
          <w:sz w:val="18"/>
          <w:szCs w:val="18"/>
        </w:rPr>
        <w:t xml:space="preserve"> </w:t>
      </w:r>
      <w:r w:rsidR="007F6087" w:rsidRPr="006A25B7">
        <w:rPr>
          <w:rFonts w:cs="Arial"/>
          <w:color w:val="auto"/>
          <w:sz w:val="18"/>
          <w:szCs w:val="18"/>
        </w:rPr>
        <w:t>You,</w:t>
      </w:r>
      <w:r w:rsidR="007F6087" w:rsidRPr="006A25B7">
        <w:rPr>
          <w:rFonts w:cs="Arial"/>
          <w:i/>
          <w:color w:val="auto"/>
          <w:sz w:val="18"/>
          <w:szCs w:val="18"/>
        </w:rPr>
        <w:t xml:space="preserve"> </w:t>
      </w:r>
      <w:r w:rsidR="007F6087" w:rsidRPr="006A25B7">
        <w:rPr>
          <w:rFonts w:cs="Arial"/>
          <w:color w:val="auto"/>
          <w:sz w:val="18"/>
          <w:szCs w:val="18"/>
        </w:rPr>
        <w:t>L.</w:t>
      </w:r>
      <w:r w:rsidR="007F6087" w:rsidRPr="006A25B7">
        <w:rPr>
          <w:rFonts w:cs="Arial"/>
          <w:i/>
          <w:color w:val="auto"/>
          <w:sz w:val="18"/>
          <w:szCs w:val="18"/>
        </w:rPr>
        <w:t xml:space="preserve"> </w:t>
      </w:r>
      <w:r w:rsidR="007F6087" w:rsidRPr="006A25B7">
        <w:rPr>
          <w:rFonts w:cs="Arial"/>
          <w:color w:val="auto"/>
          <w:sz w:val="18"/>
          <w:szCs w:val="18"/>
        </w:rPr>
        <w:t>A</w:t>
      </w:r>
      <w:r w:rsidR="007F6087" w:rsidRPr="006A25B7">
        <w:rPr>
          <w:rFonts w:cs="Arial"/>
          <w:i/>
          <w:color w:val="auto"/>
          <w:sz w:val="18"/>
          <w:szCs w:val="18"/>
        </w:rPr>
        <w:t xml:space="preserve"> </w:t>
      </w:r>
      <w:r w:rsidR="007F6087" w:rsidRPr="006A25B7">
        <w:rPr>
          <w:rFonts w:cs="Arial"/>
          <w:color w:val="auto"/>
          <w:sz w:val="18"/>
          <w:szCs w:val="18"/>
        </w:rPr>
        <w:t>Deep</w:t>
      </w:r>
      <w:r w:rsidR="007F6087" w:rsidRPr="006A25B7">
        <w:rPr>
          <w:rFonts w:cs="Arial"/>
          <w:i/>
          <w:color w:val="auto"/>
          <w:sz w:val="18"/>
          <w:szCs w:val="18"/>
        </w:rPr>
        <w:t xml:space="preserve"> </w:t>
      </w:r>
      <w:r w:rsidR="007F6087" w:rsidRPr="006A25B7">
        <w:rPr>
          <w:rFonts w:cs="Arial"/>
          <w:color w:val="auto"/>
          <w:sz w:val="18"/>
          <w:szCs w:val="18"/>
        </w:rPr>
        <w:t>Convolutional</w:t>
      </w:r>
      <w:r w:rsidR="007F6087" w:rsidRPr="006A25B7">
        <w:rPr>
          <w:rFonts w:cs="Arial"/>
          <w:i/>
          <w:color w:val="auto"/>
          <w:sz w:val="18"/>
          <w:szCs w:val="18"/>
        </w:rPr>
        <w:t xml:space="preserve"> </w:t>
      </w:r>
      <w:r w:rsidR="007F6087" w:rsidRPr="006A25B7">
        <w:rPr>
          <w:rFonts w:cs="Arial"/>
          <w:color w:val="auto"/>
          <w:sz w:val="18"/>
          <w:szCs w:val="18"/>
        </w:rPr>
        <w:t>Network</w:t>
      </w:r>
      <w:r w:rsidR="007F6087" w:rsidRPr="006A25B7">
        <w:rPr>
          <w:rFonts w:cs="Arial"/>
          <w:i/>
          <w:color w:val="auto"/>
          <w:sz w:val="18"/>
          <w:szCs w:val="18"/>
        </w:rPr>
        <w:t xml:space="preserve"> </w:t>
      </w:r>
      <w:r w:rsidR="007F6087" w:rsidRPr="006A25B7">
        <w:rPr>
          <w:rFonts w:cs="Arial"/>
          <w:color w:val="auto"/>
          <w:sz w:val="18"/>
          <w:szCs w:val="18"/>
        </w:rPr>
        <w:t>for</w:t>
      </w:r>
      <w:r w:rsidR="007F6087" w:rsidRPr="006A25B7">
        <w:rPr>
          <w:rFonts w:cs="Arial"/>
          <w:i/>
          <w:color w:val="auto"/>
          <w:sz w:val="18"/>
          <w:szCs w:val="18"/>
        </w:rPr>
        <w:t xml:space="preserve"> </w:t>
      </w:r>
      <w:r w:rsidR="007F6087" w:rsidRPr="006A25B7">
        <w:rPr>
          <w:rFonts w:cs="Arial"/>
          <w:color w:val="auto"/>
          <w:sz w:val="18"/>
          <w:szCs w:val="18"/>
        </w:rPr>
        <w:t>Multitype</w:t>
      </w:r>
      <w:r w:rsidR="007F6087" w:rsidRPr="006A25B7">
        <w:rPr>
          <w:rFonts w:cs="Arial"/>
          <w:i/>
          <w:color w:val="auto"/>
          <w:sz w:val="18"/>
          <w:szCs w:val="18"/>
        </w:rPr>
        <w:t xml:space="preserve"> </w:t>
      </w:r>
      <w:r w:rsidR="007F6087" w:rsidRPr="006A25B7">
        <w:rPr>
          <w:rFonts w:cs="Arial"/>
          <w:color w:val="auto"/>
          <w:sz w:val="18"/>
          <w:szCs w:val="18"/>
        </w:rPr>
        <w:t>Signal</w:t>
      </w:r>
      <w:r w:rsidR="007F6087" w:rsidRPr="006A25B7">
        <w:rPr>
          <w:rFonts w:cs="Arial"/>
          <w:i/>
          <w:color w:val="auto"/>
          <w:sz w:val="18"/>
          <w:szCs w:val="18"/>
        </w:rPr>
        <w:t xml:space="preserve"> </w:t>
      </w:r>
      <w:r w:rsidR="007F6087" w:rsidRPr="006A25B7">
        <w:rPr>
          <w:rFonts w:cs="Arial"/>
          <w:color w:val="auto"/>
          <w:sz w:val="18"/>
          <w:szCs w:val="18"/>
        </w:rPr>
        <w:t>Detection</w:t>
      </w:r>
      <w:r w:rsidR="007F6087" w:rsidRPr="006A25B7">
        <w:rPr>
          <w:rFonts w:cs="Arial"/>
          <w:i/>
          <w:color w:val="auto"/>
          <w:sz w:val="18"/>
          <w:szCs w:val="18"/>
        </w:rPr>
        <w:t xml:space="preserve"> </w:t>
      </w:r>
      <w:r w:rsidR="007F6087" w:rsidRPr="006A25B7">
        <w:rPr>
          <w:rFonts w:cs="Arial"/>
          <w:color w:val="auto"/>
          <w:sz w:val="18"/>
          <w:szCs w:val="18"/>
        </w:rPr>
        <w:t>and</w:t>
      </w:r>
      <w:r w:rsidR="007F6087" w:rsidRPr="006A25B7">
        <w:rPr>
          <w:rFonts w:cs="Arial"/>
          <w:i/>
          <w:color w:val="auto"/>
          <w:sz w:val="18"/>
          <w:szCs w:val="18"/>
        </w:rPr>
        <w:t xml:space="preserve"> </w:t>
      </w:r>
      <w:r w:rsidR="007F6087" w:rsidRPr="006A25B7">
        <w:rPr>
          <w:rFonts w:cs="Arial"/>
          <w:color w:val="auto"/>
          <w:sz w:val="18"/>
          <w:szCs w:val="18"/>
        </w:rPr>
        <w:t>Classification</w:t>
      </w:r>
      <w:r w:rsidR="007F6087" w:rsidRPr="006A25B7">
        <w:rPr>
          <w:rFonts w:cs="Arial"/>
          <w:i/>
          <w:color w:val="auto"/>
          <w:sz w:val="18"/>
          <w:szCs w:val="18"/>
        </w:rPr>
        <w:t xml:space="preserve"> </w:t>
      </w:r>
      <w:r w:rsidR="007F6087" w:rsidRPr="006A25B7">
        <w:rPr>
          <w:rFonts w:cs="Arial"/>
          <w:color w:val="auto"/>
          <w:sz w:val="18"/>
          <w:szCs w:val="18"/>
        </w:rPr>
        <w:t>in</w:t>
      </w:r>
      <w:r w:rsidR="007F6087" w:rsidRPr="006A25B7">
        <w:rPr>
          <w:rFonts w:cs="Arial"/>
          <w:i/>
          <w:color w:val="auto"/>
          <w:sz w:val="18"/>
          <w:szCs w:val="18"/>
        </w:rPr>
        <w:t xml:space="preserve"> </w:t>
      </w:r>
      <w:r w:rsidR="007F6087" w:rsidRPr="006A25B7">
        <w:rPr>
          <w:rFonts w:cs="Arial"/>
          <w:color w:val="auto"/>
          <w:sz w:val="18"/>
          <w:szCs w:val="18"/>
        </w:rPr>
        <w:t>Spectrogram.</w:t>
      </w:r>
      <w:r w:rsidR="007F6087" w:rsidRPr="006A25B7">
        <w:rPr>
          <w:rFonts w:cs="Arial"/>
          <w:i/>
          <w:color w:val="auto"/>
          <w:sz w:val="18"/>
          <w:szCs w:val="18"/>
        </w:rPr>
        <w:t xml:space="preserve"> </w:t>
      </w:r>
      <w:r w:rsidR="007F6087" w:rsidRPr="006A25B7">
        <w:rPr>
          <w:rFonts w:cs="Arial"/>
          <w:i/>
          <w:iCs/>
          <w:color w:val="auto"/>
          <w:sz w:val="18"/>
          <w:szCs w:val="18"/>
        </w:rPr>
        <w:t xml:space="preserve">Math. Probl. Eng. </w:t>
      </w:r>
      <w:r w:rsidR="007F6087" w:rsidRPr="006A25B7">
        <w:rPr>
          <w:rFonts w:cs="Arial"/>
          <w:b/>
          <w:color w:val="auto"/>
          <w:sz w:val="18"/>
          <w:szCs w:val="18"/>
        </w:rPr>
        <w:t>2020</w:t>
      </w:r>
      <w:r w:rsidR="007F6087" w:rsidRPr="006A25B7">
        <w:rPr>
          <w:rFonts w:cs="Arial"/>
          <w:color w:val="auto"/>
          <w:sz w:val="18"/>
          <w:szCs w:val="18"/>
        </w:rPr>
        <w:t>,</w:t>
      </w:r>
      <w:r w:rsidR="007F6087" w:rsidRPr="006A25B7">
        <w:rPr>
          <w:rFonts w:cs="Arial"/>
          <w:i/>
          <w:color w:val="auto"/>
          <w:sz w:val="18"/>
          <w:szCs w:val="18"/>
        </w:rPr>
        <w:t xml:space="preserve"> 2020</w:t>
      </w:r>
      <w:r w:rsidR="007F6087" w:rsidRPr="006A25B7">
        <w:rPr>
          <w:rFonts w:cs="Arial"/>
          <w:color w:val="auto"/>
          <w:sz w:val="18"/>
          <w:szCs w:val="18"/>
        </w:rPr>
        <w:t>,</w:t>
      </w:r>
      <w:r w:rsidR="007F6087" w:rsidRPr="006A25B7">
        <w:rPr>
          <w:rFonts w:cs="Arial"/>
          <w:i/>
          <w:color w:val="auto"/>
          <w:sz w:val="18"/>
          <w:szCs w:val="18"/>
        </w:rPr>
        <w:t xml:space="preserve"> </w:t>
      </w:r>
      <w:r w:rsidR="007F6087" w:rsidRPr="006A25B7">
        <w:rPr>
          <w:rFonts w:cs="Arial"/>
          <w:color w:val="auto"/>
          <w:sz w:val="18"/>
          <w:szCs w:val="18"/>
        </w:rPr>
        <w:t>9797302.</w:t>
      </w:r>
      <w:r w:rsidR="007F6087" w:rsidRPr="006A25B7">
        <w:rPr>
          <w:rFonts w:cs="Arial"/>
          <w:i/>
          <w:color w:val="auto"/>
          <w:sz w:val="18"/>
          <w:szCs w:val="18"/>
        </w:rPr>
        <w:t xml:space="preserve"> </w:t>
      </w:r>
      <w:r w:rsidR="007F6087" w:rsidRPr="006A25B7">
        <w:rPr>
          <w:rFonts w:cs="Arial"/>
          <w:color w:val="auto"/>
          <w:sz w:val="18"/>
          <w:szCs w:val="18"/>
        </w:rPr>
        <w:t>https://doi.org/10.1155/2020/9797302.</w:t>
      </w:r>
    </w:p>
    <w:p w14:paraId="25C7AEE2" w14:textId="28585AD6" w:rsidR="007F6087" w:rsidRPr="006A25B7" w:rsidRDefault="00DA44CF" w:rsidP="007F6087">
      <w:pPr>
        <w:pStyle w:val="ListParagraph"/>
        <w:numPr>
          <w:ilvl w:val="0"/>
          <w:numId w:val="29"/>
        </w:numPr>
        <w:adjustRightInd w:val="0"/>
        <w:snapToGrid w:val="0"/>
        <w:spacing w:line="228" w:lineRule="auto"/>
        <w:ind w:left="425" w:hanging="425"/>
        <w:contextualSpacing w:val="0"/>
        <w:rPr>
          <w:rStyle w:val="Hyperlink"/>
          <w:rFonts w:cs="Arial"/>
          <w:color w:val="auto"/>
          <w:sz w:val="18"/>
          <w:szCs w:val="18"/>
          <w:u w:val="none"/>
        </w:rPr>
      </w:pPr>
      <w:ins w:id="542" w:author="Safdar Muhammad Farhan (DOKT)" w:date="2022-12-05T14:17:00Z">
        <w:del w:id="543" w:author="Safdar Muhammad Farhan (DOKT) [2]" w:date="2022-12-06T12:05:00Z">
          <w:r w:rsidDel="0038396E">
            <w:rPr>
              <w:rFonts w:cs="Arial"/>
              <w:color w:val="auto"/>
              <w:sz w:val="18"/>
              <w:szCs w:val="18"/>
            </w:rPr>
            <w:delText>[</w:delText>
          </w:r>
          <w:r w:rsidDel="0038396E">
            <w:rPr>
              <w:rFonts w:cs="Arial"/>
              <w:color w:val="auto"/>
              <w:sz w:val="18"/>
              <w:szCs w:val="18"/>
            </w:rPr>
            <w:delText>18</w:delText>
          </w:r>
          <w:r w:rsidDel="0038396E">
            <w:rPr>
              <w:rFonts w:cs="Arial"/>
              <w:color w:val="auto"/>
              <w:sz w:val="18"/>
              <w:szCs w:val="18"/>
            </w:rPr>
            <w:delText xml:space="preserve">] </w:delText>
          </w:r>
        </w:del>
      </w:ins>
      <w:r w:rsidR="007F6087" w:rsidRPr="006A25B7">
        <w:rPr>
          <w:rFonts w:cs="Arial"/>
          <w:color w:val="auto"/>
          <w:sz w:val="18"/>
          <w:szCs w:val="18"/>
        </w:rPr>
        <w:t>Li,</w:t>
      </w:r>
      <w:r w:rsidR="007F6087" w:rsidRPr="006A25B7">
        <w:rPr>
          <w:rFonts w:cs="Arial"/>
          <w:i/>
          <w:color w:val="auto"/>
          <w:sz w:val="18"/>
          <w:szCs w:val="18"/>
        </w:rPr>
        <w:t xml:space="preserve"> </w:t>
      </w:r>
      <w:r w:rsidR="007F6087" w:rsidRPr="006A25B7">
        <w:rPr>
          <w:rFonts w:cs="Arial"/>
          <w:color w:val="auto"/>
          <w:sz w:val="18"/>
          <w:szCs w:val="18"/>
        </w:rPr>
        <w:t>J.;</w:t>
      </w:r>
      <w:r w:rsidR="007F6087" w:rsidRPr="006A25B7">
        <w:rPr>
          <w:rFonts w:cs="Arial"/>
          <w:i/>
          <w:color w:val="auto"/>
          <w:sz w:val="18"/>
          <w:szCs w:val="18"/>
        </w:rPr>
        <w:t xml:space="preserve"> </w:t>
      </w:r>
      <w:r w:rsidR="007F6087" w:rsidRPr="006A25B7">
        <w:rPr>
          <w:rFonts w:cs="Arial"/>
          <w:color w:val="auto"/>
          <w:sz w:val="18"/>
          <w:szCs w:val="18"/>
        </w:rPr>
        <w:t>Si,</w:t>
      </w:r>
      <w:r w:rsidR="007F6087" w:rsidRPr="006A25B7">
        <w:rPr>
          <w:rFonts w:cs="Arial"/>
          <w:i/>
          <w:color w:val="auto"/>
          <w:sz w:val="18"/>
          <w:szCs w:val="18"/>
        </w:rPr>
        <w:t xml:space="preserve"> </w:t>
      </w:r>
      <w:r w:rsidR="007F6087" w:rsidRPr="006A25B7">
        <w:rPr>
          <w:rFonts w:cs="Arial"/>
          <w:color w:val="auto"/>
          <w:sz w:val="18"/>
          <w:szCs w:val="18"/>
        </w:rPr>
        <w:t>Y.;</w:t>
      </w:r>
      <w:r w:rsidR="007F6087" w:rsidRPr="006A25B7">
        <w:rPr>
          <w:rFonts w:cs="Arial"/>
          <w:i/>
          <w:color w:val="auto"/>
          <w:sz w:val="18"/>
          <w:szCs w:val="18"/>
        </w:rPr>
        <w:t xml:space="preserve"> </w:t>
      </w:r>
      <w:r w:rsidR="007F6087" w:rsidRPr="006A25B7">
        <w:rPr>
          <w:rFonts w:cs="Arial"/>
          <w:color w:val="auto"/>
          <w:sz w:val="18"/>
          <w:szCs w:val="18"/>
        </w:rPr>
        <w:t>Xu,</w:t>
      </w:r>
      <w:r w:rsidR="007F6087" w:rsidRPr="006A25B7">
        <w:rPr>
          <w:rFonts w:cs="Arial"/>
          <w:i/>
          <w:color w:val="auto"/>
          <w:sz w:val="18"/>
          <w:szCs w:val="18"/>
        </w:rPr>
        <w:t xml:space="preserve"> </w:t>
      </w:r>
      <w:r w:rsidR="007F6087" w:rsidRPr="006A25B7">
        <w:rPr>
          <w:rFonts w:cs="Arial"/>
          <w:color w:val="auto"/>
          <w:sz w:val="18"/>
          <w:szCs w:val="18"/>
        </w:rPr>
        <w:t>T.;</w:t>
      </w:r>
      <w:r w:rsidR="007F6087" w:rsidRPr="006A25B7">
        <w:rPr>
          <w:rFonts w:cs="Arial"/>
          <w:i/>
          <w:color w:val="auto"/>
          <w:sz w:val="18"/>
          <w:szCs w:val="18"/>
        </w:rPr>
        <w:t xml:space="preserve"> </w:t>
      </w:r>
      <w:r w:rsidR="007F6087" w:rsidRPr="006A25B7">
        <w:rPr>
          <w:rFonts w:cs="Arial"/>
          <w:color w:val="auto"/>
          <w:sz w:val="18"/>
          <w:szCs w:val="18"/>
        </w:rPr>
        <w:t>Jiang,</w:t>
      </w:r>
      <w:r w:rsidR="007F6087" w:rsidRPr="006A25B7">
        <w:rPr>
          <w:rFonts w:cs="Arial"/>
          <w:i/>
          <w:color w:val="auto"/>
          <w:sz w:val="18"/>
          <w:szCs w:val="18"/>
        </w:rPr>
        <w:t xml:space="preserve"> </w:t>
      </w:r>
      <w:r w:rsidR="007F6087" w:rsidRPr="006A25B7">
        <w:rPr>
          <w:rFonts w:cs="Arial"/>
          <w:color w:val="auto"/>
          <w:sz w:val="18"/>
          <w:szCs w:val="18"/>
        </w:rPr>
        <w:t>S.</w:t>
      </w:r>
      <w:r w:rsidR="007F6087" w:rsidRPr="006A25B7">
        <w:rPr>
          <w:rFonts w:cs="Arial"/>
          <w:i/>
          <w:color w:val="auto"/>
          <w:sz w:val="18"/>
          <w:szCs w:val="18"/>
        </w:rPr>
        <w:t xml:space="preserve"> </w:t>
      </w:r>
      <w:r w:rsidR="007F6087" w:rsidRPr="006A25B7">
        <w:rPr>
          <w:rFonts w:cs="Arial"/>
          <w:color w:val="auto"/>
          <w:sz w:val="18"/>
          <w:szCs w:val="18"/>
        </w:rPr>
        <w:t>Deep</w:t>
      </w:r>
      <w:r w:rsidR="007F6087" w:rsidRPr="006A25B7">
        <w:rPr>
          <w:rFonts w:cs="Arial"/>
          <w:i/>
          <w:color w:val="auto"/>
          <w:sz w:val="18"/>
          <w:szCs w:val="18"/>
        </w:rPr>
        <w:t xml:space="preserve"> </w:t>
      </w:r>
      <w:r w:rsidR="007F6087" w:rsidRPr="006A25B7">
        <w:rPr>
          <w:rFonts w:cs="Arial"/>
          <w:color w:val="auto"/>
          <w:sz w:val="18"/>
          <w:szCs w:val="18"/>
        </w:rPr>
        <w:t>Convolutional</w:t>
      </w:r>
      <w:r w:rsidR="007F6087" w:rsidRPr="006A25B7">
        <w:rPr>
          <w:rFonts w:cs="Arial"/>
          <w:i/>
          <w:color w:val="auto"/>
          <w:sz w:val="18"/>
          <w:szCs w:val="18"/>
        </w:rPr>
        <w:t xml:space="preserve"> </w:t>
      </w:r>
      <w:r w:rsidR="007F6087" w:rsidRPr="006A25B7">
        <w:rPr>
          <w:rFonts w:cs="Arial"/>
          <w:color w:val="auto"/>
          <w:sz w:val="18"/>
          <w:szCs w:val="18"/>
        </w:rPr>
        <w:t>Neural</w:t>
      </w:r>
      <w:r w:rsidR="007F6087" w:rsidRPr="006A25B7">
        <w:rPr>
          <w:rFonts w:cs="Arial"/>
          <w:i/>
          <w:color w:val="auto"/>
          <w:sz w:val="18"/>
          <w:szCs w:val="18"/>
        </w:rPr>
        <w:t xml:space="preserve"> </w:t>
      </w:r>
      <w:r w:rsidR="007F6087" w:rsidRPr="006A25B7">
        <w:rPr>
          <w:rFonts w:cs="Arial"/>
          <w:color w:val="auto"/>
          <w:sz w:val="18"/>
          <w:szCs w:val="18"/>
        </w:rPr>
        <w:t>Network</w:t>
      </w:r>
      <w:r w:rsidR="007F6087" w:rsidRPr="006A25B7">
        <w:rPr>
          <w:rFonts w:cs="Arial"/>
          <w:i/>
          <w:color w:val="auto"/>
          <w:sz w:val="18"/>
          <w:szCs w:val="18"/>
        </w:rPr>
        <w:t xml:space="preserve"> </w:t>
      </w:r>
      <w:r w:rsidR="007F6087" w:rsidRPr="006A25B7">
        <w:rPr>
          <w:rFonts w:cs="Arial"/>
          <w:color w:val="auto"/>
          <w:sz w:val="18"/>
          <w:szCs w:val="18"/>
        </w:rPr>
        <w:t>Based</w:t>
      </w:r>
      <w:r w:rsidR="007F6087" w:rsidRPr="006A25B7">
        <w:rPr>
          <w:rFonts w:cs="Arial"/>
          <w:i/>
          <w:color w:val="auto"/>
          <w:sz w:val="18"/>
          <w:szCs w:val="18"/>
        </w:rPr>
        <w:t xml:space="preserve"> </w:t>
      </w:r>
      <w:r w:rsidR="007F6087" w:rsidRPr="006A25B7">
        <w:rPr>
          <w:rFonts w:cs="Arial"/>
          <w:color w:val="auto"/>
          <w:sz w:val="18"/>
          <w:szCs w:val="18"/>
        </w:rPr>
        <w:t>ECG</w:t>
      </w:r>
      <w:r w:rsidR="007F6087" w:rsidRPr="006A25B7">
        <w:rPr>
          <w:rFonts w:cs="Arial"/>
          <w:i/>
          <w:color w:val="auto"/>
          <w:sz w:val="18"/>
          <w:szCs w:val="18"/>
        </w:rPr>
        <w:t xml:space="preserve"> </w:t>
      </w:r>
      <w:r w:rsidR="007F6087" w:rsidRPr="006A25B7">
        <w:rPr>
          <w:rFonts w:cs="Arial"/>
          <w:color w:val="auto"/>
          <w:sz w:val="18"/>
          <w:szCs w:val="18"/>
        </w:rPr>
        <w:t>Classification</w:t>
      </w:r>
      <w:r w:rsidR="007F6087" w:rsidRPr="006A25B7">
        <w:rPr>
          <w:rFonts w:cs="Arial"/>
          <w:i/>
          <w:color w:val="auto"/>
          <w:sz w:val="18"/>
          <w:szCs w:val="18"/>
        </w:rPr>
        <w:t xml:space="preserve"> </w:t>
      </w:r>
      <w:r w:rsidR="007F6087" w:rsidRPr="006A25B7">
        <w:rPr>
          <w:rFonts w:cs="Arial"/>
          <w:color w:val="auto"/>
          <w:sz w:val="18"/>
          <w:szCs w:val="18"/>
        </w:rPr>
        <w:t>System</w:t>
      </w:r>
      <w:r w:rsidR="007F6087" w:rsidRPr="006A25B7">
        <w:rPr>
          <w:rFonts w:cs="Arial"/>
          <w:i/>
          <w:color w:val="auto"/>
          <w:sz w:val="18"/>
          <w:szCs w:val="18"/>
        </w:rPr>
        <w:t xml:space="preserve"> </w:t>
      </w:r>
      <w:r w:rsidR="007F6087" w:rsidRPr="006A25B7">
        <w:rPr>
          <w:rFonts w:cs="Arial"/>
          <w:color w:val="auto"/>
          <w:sz w:val="18"/>
          <w:szCs w:val="18"/>
        </w:rPr>
        <w:t>Using</w:t>
      </w:r>
      <w:r w:rsidR="007F6087" w:rsidRPr="006A25B7">
        <w:rPr>
          <w:rFonts w:cs="Arial"/>
          <w:i/>
          <w:color w:val="auto"/>
          <w:sz w:val="18"/>
          <w:szCs w:val="18"/>
        </w:rPr>
        <w:t xml:space="preserve"> </w:t>
      </w:r>
      <w:r w:rsidR="007F6087" w:rsidRPr="006A25B7">
        <w:rPr>
          <w:rFonts w:cs="Arial"/>
          <w:color w:val="auto"/>
          <w:sz w:val="18"/>
          <w:szCs w:val="18"/>
        </w:rPr>
        <w:t>Information</w:t>
      </w:r>
      <w:r w:rsidR="007F6087" w:rsidRPr="006A25B7">
        <w:rPr>
          <w:rFonts w:cs="Arial"/>
          <w:i/>
          <w:color w:val="auto"/>
          <w:sz w:val="18"/>
          <w:szCs w:val="18"/>
        </w:rPr>
        <w:t xml:space="preserve"> </w:t>
      </w:r>
      <w:r w:rsidR="007F6087" w:rsidRPr="006A25B7">
        <w:rPr>
          <w:rFonts w:cs="Arial"/>
          <w:color w:val="auto"/>
          <w:sz w:val="18"/>
          <w:szCs w:val="18"/>
        </w:rPr>
        <w:t>Fusion</w:t>
      </w:r>
      <w:r w:rsidR="007F6087" w:rsidRPr="006A25B7">
        <w:rPr>
          <w:rFonts w:cs="Arial"/>
          <w:i/>
          <w:color w:val="auto"/>
          <w:sz w:val="18"/>
          <w:szCs w:val="18"/>
        </w:rPr>
        <w:t xml:space="preserve"> </w:t>
      </w:r>
      <w:r w:rsidR="007F6087" w:rsidRPr="006A25B7">
        <w:rPr>
          <w:rFonts w:cs="Arial"/>
          <w:color w:val="auto"/>
          <w:sz w:val="18"/>
          <w:szCs w:val="18"/>
        </w:rPr>
        <w:t>and</w:t>
      </w:r>
      <w:r w:rsidR="007F6087" w:rsidRPr="006A25B7">
        <w:rPr>
          <w:rFonts w:cs="Arial"/>
          <w:i/>
          <w:color w:val="auto"/>
          <w:sz w:val="18"/>
          <w:szCs w:val="18"/>
        </w:rPr>
        <w:t xml:space="preserve"> </w:t>
      </w:r>
      <w:r w:rsidR="007F6087" w:rsidRPr="006A25B7">
        <w:rPr>
          <w:rFonts w:cs="Arial"/>
          <w:color w:val="auto"/>
          <w:sz w:val="18"/>
          <w:szCs w:val="18"/>
        </w:rPr>
        <w:t>One-Hot</w:t>
      </w:r>
      <w:r w:rsidR="007F6087" w:rsidRPr="006A25B7">
        <w:rPr>
          <w:rFonts w:cs="Arial"/>
          <w:i/>
          <w:color w:val="auto"/>
          <w:sz w:val="18"/>
          <w:szCs w:val="18"/>
        </w:rPr>
        <w:t xml:space="preserve"> </w:t>
      </w:r>
      <w:r w:rsidR="007F6087" w:rsidRPr="006A25B7">
        <w:rPr>
          <w:rFonts w:cs="Arial"/>
          <w:color w:val="auto"/>
          <w:sz w:val="18"/>
          <w:szCs w:val="18"/>
        </w:rPr>
        <w:t>Encoding</w:t>
      </w:r>
      <w:r w:rsidR="007F6087" w:rsidRPr="006A25B7">
        <w:rPr>
          <w:rFonts w:cs="Arial"/>
          <w:i/>
          <w:color w:val="auto"/>
          <w:sz w:val="18"/>
          <w:szCs w:val="18"/>
        </w:rPr>
        <w:t xml:space="preserve"> </w:t>
      </w:r>
      <w:r w:rsidR="007F6087" w:rsidRPr="006A25B7">
        <w:rPr>
          <w:rFonts w:cs="Arial"/>
          <w:color w:val="auto"/>
          <w:sz w:val="18"/>
          <w:szCs w:val="18"/>
        </w:rPr>
        <w:t>Techniques.</w:t>
      </w:r>
      <w:r w:rsidR="007F6087" w:rsidRPr="006A25B7">
        <w:rPr>
          <w:rFonts w:cs="Arial"/>
          <w:i/>
          <w:color w:val="auto"/>
          <w:sz w:val="18"/>
          <w:szCs w:val="18"/>
        </w:rPr>
        <w:t xml:space="preserve"> </w:t>
      </w:r>
      <w:r w:rsidR="007F6087" w:rsidRPr="006A25B7">
        <w:rPr>
          <w:rFonts w:cs="Arial"/>
          <w:i/>
          <w:iCs/>
          <w:color w:val="auto"/>
          <w:sz w:val="18"/>
          <w:szCs w:val="18"/>
        </w:rPr>
        <w:t xml:space="preserve">Math. Probl. Eng. </w:t>
      </w:r>
      <w:r w:rsidR="007F6087" w:rsidRPr="006A25B7">
        <w:rPr>
          <w:rFonts w:cs="Arial"/>
          <w:b/>
          <w:color w:val="auto"/>
          <w:sz w:val="18"/>
          <w:szCs w:val="18"/>
        </w:rPr>
        <w:t>2018</w:t>
      </w:r>
      <w:r w:rsidR="007F6087" w:rsidRPr="006A25B7">
        <w:rPr>
          <w:rFonts w:cs="Arial"/>
          <w:color w:val="auto"/>
          <w:sz w:val="18"/>
          <w:szCs w:val="18"/>
        </w:rPr>
        <w:t>,</w:t>
      </w:r>
      <w:r w:rsidR="007F6087" w:rsidRPr="006A25B7">
        <w:rPr>
          <w:rFonts w:cs="Arial"/>
          <w:i/>
          <w:color w:val="auto"/>
          <w:sz w:val="18"/>
          <w:szCs w:val="18"/>
        </w:rPr>
        <w:t xml:space="preserve"> 2018</w:t>
      </w:r>
      <w:r w:rsidR="007F6087" w:rsidRPr="006A25B7">
        <w:rPr>
          <w:rFonts w:cs="Arial"/>
          <w:color w:val="auto"/>
          <w:sz w:val="18"/>
          <w:szCs w:val="18"/>
        </w:rPr>
        <w:t>,</w:t>
      </w:r>
      <w:r w:rsidR="007F6087" w:rsidRPr="006A25B7">
        <w:rPr>
          <w:rFonts w:cs="Arial"/>
          <w:i/>
          <w:color w:val="auto"/>
          <w:sz w:val="18"/>
          <w:szCs w:val="18"/>
        </w:rPr>
        <w:t xml:space="preserve"> </w:t>
      </w:r>
      <w:r w:rsidR="007F6087" w:rsidRPr="006A25B7">
        <w:rPr>
          <w:rFonts w:cs="Arial"/>
          <w:color w:val="auto"/>
          <w:sz w:val="18"/>
          <w:szCs w:val="18"/>
        </w:rPr>
        <w:t>7354081.</w:t>
      </w:r>
      <w:r w:rsidR="007F6087" w:rsidRPr="006A25B7">
        <w:rPr>
          <w:rFonts w:cs="Arial"/>
          <w:i/>
          <w:color w:val="auto"/>
          <w:sz w:val="18"/>
          <w:szCs w:val="18"/>
        </w:rPr>
        <w:t xml:space="preserve"> </w:t>
      </w:r>
      <w:r w:rsidR="007F6087" w:rsidRPr="006A25B7">
        <w:rPr>
          <w:rFonts w:cs="Arial"/>
          <w:color w:val="auto"/>
          <w:sz w:val="18"/>
          <w:szCs w:val="18"/>
        </w:rPr>
        <w:t>https://doi.org/10.1155/2018/7354081.</w:t>
      </w:r>
    </w:p>
    <w:p w14:paraId="788CC82C" w14:textId="3A54EF6D" w:rsidR="007F6087" w:rsidRPr="006A25B7" w:rsidRDefault="00DA44CF" w:rsidP="007F6087">
      <w:pPr>
        <w:pStyle w:val="ListParagraph"/>
        <w:numPr>
          <w:ilvl w:val="0"/>
          <w:numId w:val="29"/>
        </w:numPr>
        <w:adjustRightInd w:val="0"/>
        <w:snapToGrid w:val="0"/>
        <w:spacing w:line="228" w:lineRule="auto"/>
        <w:ind w:left="425" w:hanging="425"/>
        <w:contextualSpacing w:val="0"/>
        <w:rPr>
          <w:rStyle w:val="Hyperlink"/>
          <w:rFonts w:cs="Arial"/>
          <w:color w:val="auto"/>
          <w:sz w:val="18"/>
          <w:szCs w:val="18"/>
          <w:u w:val="none"/>
        </w:rPr>
      </w:pPr>
      <w:ins w:id="544" w:author="Safdar Muhammad Farhan (DOKT)" w:date="2022-12-05T14:17:00Z">
        <w:del w:id="545" w:author="Safdar Muhammad Farhan (DOKT) [2]" w:date="2022-12-06T12:05:00Z">
          <w:r w:rsidDel="0038396E">
            <w:rPr>
              <w:rFonts w:cs="Arial"/>
              <w:color w:val="auto"/>
              <w:sz w:val="18"/>
              <w:szCs w:val="18"/>
            </w:rPr>
            <w:delText>[</w:delText>
          </w:r>
          <w:r w:rsidDel="0038396E">
            <w:rPr>
              <w:rFonts w:cs="Arial"/>
              <w:color w:val="auto"/>
              <w:sz w:val="18"/>
              <w:szCs w:val="18"/>
            </w:rPr>
            <w:delText>19</w:delText>
          </w:r>
          <w:r w:rsidDel="0038396E">
            <w:rPr>
              <w:rFonts w:cs="Arial"/>
              <w:color w:val="auto"/>
              <w:sz w:val="18"/>
              <w:szCs w:val="18"/>
            </w:rPr>
            <w:delText xml:space="preserve">] </w:delText>
          </w:r>
        </w:del>
      </w:ins>
      <w:r w:rsidR="007F6087" w:rsidRPr="006A25B7">
        <w:rPr>
          <w:rFonts w:cs="Arial"/>
          <w:color w:val="auto"/>
          <w:sz w:val="18"/>
          <w:szCs w:val="18"/>
        </w:rPr>
        <w:t>Yadav,</w:t>
      </w:r>
      <w:r w:rsidR="007F6087" w:rsidRPr="006A25B7">
        <w:rPr>
          <w:rFonts w:cs="Arial"/>
          <w:i/>
          <w:color w:val="auto"/>
          <w:sz w:val="18"/>
          <w:szCs w:val="18"/>
        </w:rPr>
        <w:t xml:space="preserve"> </w:t>
      </w:r>
      <w:r w:rsidR="007F6087" w:rsidRPr="006A25B7">
        <w:rPr>
          <w:rFonts w:cs="Arial"/>
          <w:color w:val="auto"/>
          <w:sz w:val="18"/>
          <w:szCs w:val="18"/>
        </w:rPr>
        <w:t>S.S.;</w:t>
      </w:r>
      <w:r w:rsidR="007F6087" w:rsidRPr="006A25B7">
        <w:rPr>
          <w:rFonts w:cs="Arial"/>
          <w:i/>
          <w:color w:val="auto"/>
          <w:sz w:val="18"/>
          <w:szCs w:val="18"/>
        </w:rPr>
        <w:t xml:space="preserve"> </w:t>
      </w:r>
      <w:r w:rsidR="007F6087" w:rsidRPr="006A25B7">
        <w:rPr>
          <w:rFonts w:cs="Arial"/>
          <w:color w:val="auto"/>
          <w:sz w:val="18"/>
          <w:szCs w:val="18"/>
        </w:rPr>
        <w:t>Jadhav,</w:t>
      </w:r>
      <w:r w:rsidR="007F6087" w:rsidRPr="006A25B7">
        <w:rPr>
          <w:rFonts w:cs="Arial"/>
          <w:i/>
          <w:color w:val="auto"/>
          <w:sz w:val="18"/>
          <w:szCs w:val="18"/>
        </w:rPr>
        <w:t xml:space="preserve"> </w:t>
      </w:r>
      <w:r w:rsidR="007F6087" w:rsidRPr="006A25B7">
        <w:rPr>
          <w:rFonts w:cs="Arial"/>
          <w:color w:val="auto"/>
          <w:sz w:val="18"/>
          <w:szCs w:val="18"/>
        </w:rPr>
        <w:t>S.M.</w:t>
      </w:r>
      <w:r w:rsidR="007F6087" w:rsidRPr="006A25B7">
        <w:rPr>
          <w:rFonts w:cs="Arial"/>
          <w:i/>
          <w:color w:val="auto"/>
          <w:sz w:val="18"/>
          <w:szCs w:val="18"/>
        </w:rPr>
        <w:t xml:space="preserve"> </w:t>
      </w:r>
      <w:r w:rsidR="007F6087" w:rsidRPr="006A25B7">
        <w:rPr>
          <w:rFonts w:cs="Arial"/>
          <w:color w:val="auto"/>
          <w:sz w:val="18"/>
          <w:szCs w:val="18"/>
        </w:rPr>
        <w:t>Deep</w:t>
      </w:r>
      <w:r w:rsidR="007F6087" w:rsidRPr="006A25B7">
        <w:rPr>
          <w:rFonts w:cs="Arial"/>
          <w:i/>
          <w:color w:val="auto"/>
          <w:sz w:val="18"/>
          <w:szCs w:val="18"/>
        </w:rPr>
        <w:t xml:space="preserve"> </w:t>
      </w:r>
      <w:r w:rsidR="007F6087" w:rsidRPr="006A25B7">
        <w:rPr>
          <w:rFonts w:cs="Arial"/>
          <w:color w:val="auto"/>
          <w:sz w:val="18"/>
          <w:szCs w:val="18"/>
        </w:rPr>
        <w:t>convolutional</w:t>
      </w:r>
      <w:r w:rsidR="007F6087" w:rsidRPr="006A25B7">
        <w:rPr>
          <w:rFonts w:cs="Arial"/>
          <w:i/>
          <w:color w:val="auto"/>
          <w:sz w:val="18"/>
          <w:szCs w:val="18"/>
        </w:rPr>
        <w:t xml:space="preserve"> </w:t>
      </w:r>
      <w:r w:rsidR="007F6087" w:rsidRPr="006A25B7">
        <w:rPr>
          <w:rFonts w:cs="Arial"/>
          <w:color w:val="auto"/>
          <w:sz w:val="18"/>
          <w:szCs w:val="18"/>
        </w:rPr>
        <w:t>neural</w:t>
      </w:r>
      <w:r w:rsidR="007F6087" w:rsidRPr="006A25B7">
        <w:rPr>
          <w:rFonts w:cs="Arial"/>
          <w:i/>
          <w:color w:val="auto"/>
          <w:sz w:val="18"/>
          <w:szCs w:val="18"/>
        </w:rPr>
        <w:t xml:space="preserve"> </w:t>
      </w:r>
      <w:r w:rsidR="007F6087" w:rsidRPr="006A25B7">
        <w:rPr>
          <w:rFonts w:cs="Arial"/>
          <w:color w:val="auto"/>
          <w:sz w:val="18"/>
          <w:szCs w:val="18"/>
        </w:rPr>
        <w:t>network</w:t>
      </w:r>
      <w:r w:rsidR="007F6087" w:rsidRPr="006A25B7">
        <w:rPr>
          <w:rFonts w:cs="Arial"/>
          <w:i/>
          <w:color w:val="auto"/>
          <w:sz w:val="18"/>
          <w:szCs w:val="18"/>
        </w:rPr>
        <w:t xml:space="preserve"> </w:t>
      </w:r>
      <w:r w:rsidR="007F6087" w:rsidRPr="006A25B7">
        <w:rPr>
          <w:rFonts w:cs="Arial"/>
          <w:color w:val="auto"/>
          <w:sz w:val="18"/>
          <w:szCs w:val="18"/>
        </w:rPr>
        <w:t>based</w:t>
      </w:r>
      <w:r w:rsidR="007F6087" w:rsidRPr="006A25B7">
        <w:rPr>
          <w:rFonts w:cs="Arial"/>
          <w:i/>
          <w:color w:val="auto"/>
          <w:sz w:val="18"/>
          <w:szCs w:val="18"/>
        </w:rPr>
        <w:t xml:space="preserve"> </w:t>
      </w:r>
      <w:r w:rsidR="007F6087" w:rsidRPr="006A25B7">
        <w:rPr>
          <w:rFonts w:cs="Arial"/>
          <w:color w:val="auto"/>
          <w:sz w:val="18"/>
          <w:szCs w:val="18"/>
        </w:rPr>
        <w:t>medical</w:t>
      </w:r>
      <w:r w:rsidR="007F6087" w:rsidRPr="006A25B7">
        <w:rPr>
          <w:rFonts w:cs="Arial"/>
          <w:i/>
          <w:color w:val="auto"/>
          <w:sz w:val="18"/>
          <w:szCs w:val="18"/>
        </w:rPr>
        <w:t xml:space="preserve"> </w:t>
      </w:r>
      <w:r w:rsidR="007F6087" w:rsidRPr="006A25B7">
        <w:rPr>
          <w:rFonts w:cs="Arial"/>
          <w:color w:val="auto"/>
          <w:sz w:val="18"/>
          <w:szCs w:val="18"/>
        </w:rPr>
        <w:t>image</w:t>
      </w:r>
      <w:r w:rsidR="007F6087" w:rsidRPr="006A25B7">
        <w:rPr>
          <w:rFonts w:cs="Arial"/>
          <w:i/>
          <w:color w:val="auto"/>
          <w:sz w:val="18"/>
          <w:szCs w:val="18"/>
        </w:rPr>
        <w:t xml:space="preserve"> </w:t>
      </w:r>
      <w:r w:rsidR="007F6087" w:rsidRPr="006A25B7">
        <w:rPr>
          <w:rFonts w:cs="Arial"/>
          <w:color w:val="auto"/>
          <w:sz w:val="18"/>
          <w:szCs w:val="18"/>
        </w:rPr>
        <w:t>classification</w:t>
      </w:r>
      <w:r w:rsidR="007F6087" w:rsidRPr="006A25B7">
        <w:rPr>
          <w:rFonts w:cs="Arial"/>
          <w:i/>
          <w:color w:val="auto"/>
          <w:sz w:val="18"/>
          <w:szCs w:val="18"/>
        </w:rPr>
        <w:t xml:space="preserve"> </w:t>
      </w:r>
      <w:r w:rsidR="007F6087" w:rsidRPr="006A25B7">
        <w:rPr>
          <w:rFonts w:cs="Arial"/>
          <w:color w:val="auto"/>
          <w:sz w:val="18"/>
          <w:szCs w:val="18"/>
        </w:rPr>
        <w:t>for</w:t>
      </w:r>
      <w:r w:rsidR="007F6087" w:rsidRPr="006A25B7">
        <w:rPr>
          <w:rFonts w:cs="Arial"/>
          <w:i/>
          <w:color w:val="auto"/>
          <w:sz w:val="18"/>
          <w:szCs w:val="18"/>
        </w:rPr>
        <w:t xml:space="preserve"> </w:t>
      </w:r>
      <w:r w:rsidR="007F6087" w:rsidRPr="006A25B7">
        <w:rPr>
          <w:rFonts w:cs="Arial"/>
          <w:color w:val="auto"/>
          <w:sz w:val="18"/>
          <w:szCs w:val="18"/>
        </w:rPr>
        <w:t>disease</w:t>
      </w:r>
      <w:r w:rsidR="007F6087" w:rsidRPr="006A25B7">
        <w:rPr>
          <w:rFonts w:cs="Arial"/>
          <w:i/>
          <w:color w:val="auto"/>
          <w:sz w:val="18"/>
          <w:szCs w:val="18"/>
        </w:rPr>
        <w:t xml:space="preserve"> </w:t>
      </w:r>
      <w:r w:rsidR="007F6087" w:rsidRPr="006A25B7">
        <w:rPr>
          <w:rFonts w:cs="Arial"/>
          <w:color w:val="auto"/>
          <w:sz w:val="18"/>
          <w:szCs w:val="18"/>
        </w:rPr>
        <w:t>diagnosis.</w:t>
      </w:r>
      <w:r w:rsidR="007F6087" w:rsidRPr="006A25B7">
        <w:rPr>
          <w:rFonts w:cs="Arial"/>
          <w:i/>
          <w:color w:val="auto"/>
          <w:sz w:val="18"/>
          <w:szCs w:val="18"/>
        </w:rPr>
        <w:t xml:space="preserve"> </w:t>
      </w:r>
      <w:r w:rsidR="007F6087" w:rsidRPr="006A25B7">
        <w:rPr>
          <w:rFonts w:cs="Arial"/>
          <w:i/>
          <w:iCs/>
          <w:color w:val="auto"/>
          <w:sz w:val="18"/>
          <w:szCs w:val="18"/>
        </w:rPr>
        <w:t>J Big Data</w:t>
      </w:r>
      <w:r w:rsidR="007F6087" w:rsidRPr="006A25B7">
        <w:rPr>
          <w:rFonts w:cs="Arial"/>
          <w:i/>
          <w:color w:val="auto"/>
          <w:sz w:val="18"/>
          <w:szCs w:val="18"/>
        </w:rPr>
        <w:t xml:space="preserve"> </w:t>
      </w:r>
      <w:r w:rsidR="007F6087" w:rsidRPr="006A25B7">
        <w:rPr>
          <w:rFonts w:cs="Arial"/>
          <w:b/>
          <w:color w:val="auto"/>
          <w:sz w:val="18"/>
          <w:szCs w:val="18"/>
        </w:rPr>
        <w:t>2019</w:t>
      </w:r>
      <w:r w:rsidR="007F6087" w:rsidRPr="006A25B7">
        <w:rPr>
          <w:rFonts w:cs="Arial"/>
          <w:color w:val="auto"/>
          <w:sz w:val="18"/>
          <w:szCs w:val="18"/>
        </w:rPr>
        <w:t>,</w:t>
      </w:r>
      <w:r w:rsidR="007F6087" w:rsidRPr="006A25B7">
        <w:rPr>
          <w:rFonts w:cs="Arial"/>
          <w:i/>
          <w:color w:val="auto"/>
          <w:sz w:val="18"/>
          <w:szCs w:val="18"/>
        </w:rPr>
        <w:t xml:space="preserve"> 6</w:t>
      </w:r>
      <w:r w:rsidR="007F6087" w:rsidRPr="006A25B7">
        <w:rPr>
          <w:rFonts w:cs="Arial"/>
          <w:color w:val="auto"/>
          <w:sz w:val="18"/>
          <w:szCs w:val="18"/>
        </w:rPr>
        <w:t>,</w:t>
      </w:r>
      <w:r w:rsidR="007F6087" w:rsidRPr="006A25B7">
        <w:rPr>
          <w:rFonts w:cs="Arial"/>
          <w:i/>
          <w:color w:val="auto"/>
          <w:sz w:val="18"/>
          <w:szCs w:val="18"/>
        </w:rPr>
        <w:t xml:space="preserve"> </w:t>
      </w:r>
      <w:r w:rsidR="007F6087" w:rsidRPr="006A25B7">
        <w:rPr>
          <w:rFonts w:cs="Arial"/>
          <w:color w:val="auto"/>
          <w:sz w:val="18"/>
          <w:szCs w:val="18"/>
        </w:rPr>
        <w:t>13.</w:t>
      </w:r>
      <w:r w:rsidR="007F6087" w:rsidRPr="006A25B7">
        <w:rPr>
          <w:rFonts w:cs="Arial"/>
          <w:i/>
          <w:color w:val="auto"/>
          <w:sz w:val="18"/>
          <w:szCs w:val="18"/>
        </w:rPr>
        <w:t xml:space="preserve"> </w:t>
      </w:r>
      <w:r w:rsidR="007F6087" w:rsidRPr="006A25B7">
        <w:rPr>
          <w:rFonts w:cs="Arial"/>
          <w:color w:val="auto"/>
          <w:sz w:val="18"/>
          <w:szCs w:val="18"/>
        </w:rPr>
        <w:t>https://doi.org/10.1186/s40537-019-0276-2.</w:t>
      </w:r>
    </w:p>
    <w:p w14:paraId="4BE84967" w14:textId="14934F93" w:rsidR="007F6087" w:rsidRPr="006A25B7" w:rsidRDefault="00DA44CF" w:rsidP="007F6087">
      <w:pPr>
        <w:pStyle w:val="ListParagraph"/>
        <w:numPr>
          <w:ilvl w:val="0"/>
          <w:numId w:val="29"/>
        </w:numPr>
        <w:adjustRightInd w:val="0"/>
        <w:snapToGrid w:val="0"/>
        <w:spacing w:line="228" w:lineRule="auto"/>
        <w:ind w:left="425" w:hanging="425"/>
        <w:contextualSpacing w:val="0"/>
        <w:rPr>
          <w:rStyle w:val="Hyperlink"/>
          <w:rFonts w:cs="Arial"/>
          <w:color w:val="auto"/>
          <w:sz w:val="18"/>
          <w:szCs w:val="18"/>
          <w:u w:val="none"/>
        </w:rPr>
      </w:pPr>
      <w:ins w:id="546" w:author="Safdar Muhammad Farhan (DOKT)" w:date="2022-12-05T14:18:00Z">
        <w:del w:id="547" w:author="Safdar Muhammad Farhan (DOKT) [2]" w:date="2022-12-06T12:05:00Z">
          <w:r w:rsidDel="0038396E">
            <w:rPr>
              <w:rFonts w:cs="Arial"/>
              <w:color w:val="auto"/>
              <w:sz w:val="18"/>
              <w:szCs w:val="18"/>
            </w:rPr>
            <w:delText>[</w:delText>
          </w:r>
          <w:r w:rsidDel="0038396E">
            <w:rPr>
              <w:rFonts w:cs="Arial"/>
              <w:color w:val="auto"/>
              <w:sz w:val="18"/>
              <w:szCs w:val="18"/>
            </w:rPr>
            <w:delText>20</w:delText>
          </w:r>
          <w:r w:rsidDel="0038396E">
            <w:rPr>
              <w:rFonts w:cs="Arial"/>
              <w:color w:val="auto"/>
              <w:sz w:val="18"/>
              <w:szCs w:val="18"/>
            </w:rPr>
            <w:delText xml:space="preserve">] </w:delText>
          </w:r>
        </w:del>
      </w:ins>
      <w:r w:rsidR="007F6087" w:rsidRPr="006A25B7">
        <w:rPr>
          <w:rFonts w:cs="Arial"/>
          <w:color w:val="auto"/>
          <w:sz w:val="18"/>
          <w:szCs w:val="18"/>
        </w:rPr>
        <w:t>Chiang,</w:t>
      </w:r>
      <w:r w:rsidR="007F6087" w:rsidRPr="006A25B7">
        <w:rPr>
          <w:rFonts w:cs="Arial"/>
          <w:i/>
          <w:color w:val="auto"/>
          <w:sz w:val="18"/>
          <w:szCs w:val="18"/>
        </w:rPr>
        <w:t xml:space="preserve"> </w:t>
      </w:r>
      <w:r w:rsidR="007F6087" w:rsidRPr="006A25B7">
        <w:rPr>
          <w:rFonts w:cs="Arial"/>
          <w:color w:val="auto"/>
          <w:sz w:val="18"/>
          <w:szCs w:val="18"/>
        </w:rPr>
        <w:t>C.H.;</w:t>
      </w:r>
      <w:r w:rsidR="007F6087" w:rsidRPr="006A25B7">
        <w:rPr>
          <w:rFonts w:cs="Arial"/>
          <w:i/>
          <w:color w:val="auto"/>
          <w:sz w:val="18"/>
          <w:szCs w:val="18"/>
        </w:rPr>
        <w:t xml:space="preserve"> </w:t>
      </w:r>
      <w:r w:rsidR="007F6087" w:rsidRPr="006A25B7">
        <w:rPr>
          <w:rFonts w:cs="Arial"/>
          <w:color w:val="auto"/>
          <w:sz w:val="18"/>
          <w:szCs w:val="18"/>
        </w:rPr>
        <w:t>Weng,</w:t>
      </w:r>
      <w:r w:rsidR="007F6087" w:rsidRPr="006A25B7">
        <w:rPr>
          <w:rFonts w:cs="Arial"/>
          <w:i/>
          <w:color w:val="auto"/>
          <w:sz w:val="18"/>
          <w:szCs w:val="18"/>
        </w:rPr>
        <w:t xml:space="preserve"> </w:t>
      </w:r>
      <w:r w:rsidR="007F6087" w:rsidRPr="006A25B7">
        <w:rPr>
          <w:rFonts w:cs="Arial"/>
          <w:color w:val="auto"/>
          <w:sz w:val="18"/>
          <w:szCs w:val="18"/>
        </w:rPr>
        <w:t>C.L.;</w:t>
      </w:r>
      <w:r w:rsidR="007F6087" w:rsidRPr="006A25B7">
        <w:rPr>
          <w:rFonts w:cs="Arial"/>
          <w:i/>
          <w:color w:val="auto"/>
          <w:sz w:val="18"/>
          <w:szCs w:val="18"/>
        </w:rPr>
        <w:t xml:space="preserve"> </w:t>
      </w:r>
      <w:r w:rsidR="007F6087" w:rsidRPr="006A25B7">
        <w:rPr>
          <w:rFonts w:cs="Arial"/>
          <w:color w:val="auto"/>
          <w:sz w:val="18"/>
          <w:szCs w:val="18"/>
        </w:rPr>
        <w:t>Chiu,</w:t>
      </w:r>
      <w:r w:rsidR="007F6087" w:rsidRPr="006A25B7">
        <w:rPr>
          <w:rFonts w:cs="Arial"/>
          <w:i/>
          <w:color w:val="auto"/>
          <w:sz w:val="18"/>
          <w:szCs w:val="18"/>
        </w:rPr>
        <w:t xml:space="preserve"> </w:t>
      </w:r>
      <w:r w:rsidR="007F6087" w:rsidRPr="006A25B7">
        <w:rPr>
          <w:rFonts w:cs="Arial"/>
          <w:color w:val="auto"/>
          <w:sz w:val="18"/>
          <w:szCs w:val="18"/>
        </w:rPr>
        <w:t>H.W.</w:t>
      </w:r>
      <w:r w:rsidR="007F6087" w:rsidRPr="006A25B7">
        <w:rPr>
          <w:rFonts w:cs="Arial"/>
          <w:i/>
          <w:color w:val="auto"/>
          <w:sz w:val="18"/>
          <w:szCs w:val="18"/>
        </w:rPr>
        <w:t xml:space="preserve"> </w:t>
      </w:r>
      <w:r w:rsidR="007F6087" w:rsidRPr="006A25B7">
        <w:rPr>
          <w:rFonts w:cs="Arial"/>
          <w:color w:val="auto"/>
          <w:sz w:val="18"/>
          <w:szCs w:val="18"/>
        </w:rPr>
        <w:t>Automatic</w:t>
      </w:r>
      <w:r w:rsidR="007F6087" w:rsidRPr="006A25B7">
        <w:rPr>
          <w:rFonts w:cs="Arial"/>
          <w:i/>
          <w:color w:val="auto"/>
          <w:sz w:val="18"/>
          <w:szCs w:val="18"/>
        </w:rPr>
        <w:t xml:space="preserve"> </w:t>
      </w:r>
      <w:r w:rsidR="007F6087" w:rsidRPr="006A25B7">
        <w:rPr>
          <w:rFonts w:cs="Arial"/>
          <w:color w:val="auto"/>
          <w:sz w:val="18"/>
          <w:szCs w:val="18"/>
        </w:rPr>
        <w:t>classification</w:t>
      </w:r>
      <w:r w:rsidR="007F6087" w:rsidRPr="006A25B7">
        <w:rPr>
          <w:rFonts w:cs="Arial"/>
          <w:i/>
          <w:color w:val="auto"/>
          <w:sz w:val="18"/>
          <w:szCs w:val="18"/>
        </w:rPr>
        <w:t xml:space="preserve"> </w:t>
      </w:r>
      <w:r w:rsidR="007F6087" w:rsidRPr="006A25B7">
        <w:rPr>
          <w:rFonts w:cs="Arial"/>
          <w:color w:val="auto"/>
          <w:sz w:val="18"/>
          <w:szCs w:val="18"/>
        </w:rPr>
        <w:t>of</w:t>
      </w:r>
      <w:r w:rsidR="007F6087" w:rsidRPr="006A25B7">
        <w:rPr>
          <w:rFonts w:cs="Arial"/>
          <w:i/>
          <w:color w:val="auto"/>
          <w:sz w:val="18"/>
          <w:szCs w:val="18"/>
        </w:rPr>
        <w:t xml:space="preserve"> </w:t>
      </w:r>
      <w:r w:rsidR="007F6087" w:rsidRPr="006A25B7">
        <w:rPr>
          <w:rFonts w:cs="Arial"/>
          <w:color w:val="auto"/>
          <w:sz w:val="18"/>
          <w:szCs w:val="18"/>
        </w:rPr>
        <w:t>medical</w:t>
      </w:r>
      <w:r w:rsidR="007F6087" w:rsidRPr="006A25B7">
        <w:rPr>
          <w:rFonts w:cs="Arial"/>
          <w:i/>
          <w:color w:val="auto"/>
          <w:sz w:val="18"/>
          <w:szCs w:val="18"/>
        </w:rPr>
        <w:t xml:space="preserve"> </w:t>
      </w:r>
      <w:r w:rsidR="007F6087" w:rsidRPr="006A25B7">
        <w:rPr>
          <w:rFonts w:cs="Arial"/>
          <w:color w:val="auto"/>
          <w:sz w:val="18"/>
          <w:szCs w:val="18"/>
        </w:rPr>
        <w:t>image</w:t>
      </w:r>
      <w:r w:rsidR="007F6087" w:rsidRPr="006A25B7">
        <w:rPr>
          <w:rFonts w:cs="Arial"/>
          <w:i/>
          <w:color w:val="auto"/>
          <w:sz w:val="18"/>
          <w:szCs w:val="18"/>
        </w:rPr>
        <w:t xml:space="preserve"> </w:t>
      </w:r>
      <w:r w:rsidR="007F6087" w:rsidRPr="006A25B7">
        <w:rPr>
          <w:rFonts w:cs="Arial"/>
          <w:color w:val="auto"/>
          <w:sz w:val="18"/>
          <w:szCs w:val="18"/>
        </w:rPr>
        <w:t>modality</w:t>
      </w:r>
      <w:r w:rsidR="007F6087" w:rsidRPr="006A25B7">
        <w:rPr>
          <w:rFonts w:cs="Arial"/>
          <w:i/>
          <w:color w:val="auto"/>
          <w:sz w:val="18"/>
          <w:szCs w:val="18"/>
        </w:rPr>
        <w:t xml:space="preserve"> </w:t>
      </w:r>
      <w:r w:rsidR="007F6087" w:rsidRPr="006A25B7">
        <w:rPr>
          <w:rFonts w:cs="Arial"/>
          <w:color w:val="auto"/>
          <w:sz w:val="18"/>
          <w:szCs w:val="18"/>
        </w:rPr>
        <w:t>and</w:t>
      </w:r>
      <w:r w:rsidR="007F6087" w:rsidRPr="006A25B7">
        <w:rPr>
          <w:rFonts w:cs="Arial"/>
          <w:i/>
          <w:color w:val="auto"/>
          <w:sz w:val="18"/>
          <w:szCs w:val="18"/>
        </w:rPr>
        <w:t xml:space="preserve"> </w:t>
      </w:r>
      <w:r w:rsidR="007F6087" w:rsidRPr="006A25B7">
        <w:rPr>
          <w:rFonts w:cs="Arial"/>
          <w:color w:val="auto"/>
          <w:sz w:val="18"/>
          <w:szCs w:val="18"/>
        </w:rPr>
        <w:t>anatomical</w:t>
      </w:r>
      <w:r w:rsidR="007F6087" w:rsidRPr="006A25B7">
        <w:rPr>
          <w:rFonts w:cs="Arial"/>
          <w:i/>
          <w:color w:val="auto"/>
          <w:sz w:val="18"/>
          <w:szCs w:val="18"/>
        </w:rPr>
        <w:t xml:space="preserve"> </w:t>
      </w:r>
      <w:r w:rsidR="007F6087" w:rsidRPr="006A25B7">
        <w:rPr>
          <w:rFonts w:cs="Arial"/>
          <w:color w:val="auto"/>
          <w:sz w:val="18"/>
          <w:szCs w:val="18"/>
        </w:rPr>
        <w:t>location</w:t>
      </w:r>
      <w:r w:rsidR="007F6087" w:rsidRPr="006A25B7">
        <w:rPr>
          <w:rFonts w:cs="Arial"/>
          <w:i/>
          <w:color w:val="auto"/>
          <w:sz w:val="18"/>
          <w:szCs w:val="18"/>
        </w:rPr>
        <w:t xml:space="preserve"> </w:t>
      </w:r>
      <w:r w:rsidR="007F6087" w:rsidRPr="006A25B7">
        <w:rPr>
          <w:rFonts w:cs="Arial"/>
          <w:color w:val="auto"/>
          <w:sz w:val="18"/>
          <w:szCs w:val="18"/>
        </w:rPr>
        <w:t>using</w:t>
      </w:r>
      <w:r w:rsidR="007F6087" w:rsidRPr="006A25B7">
        <w:rPr>
          <w:rFonts w:cs="Arial"/>
          <w:i/>
          <w:color w:val="auto"/>
          <w:sz w:val="18"/>
          <w:szCs w:val="18"/>
        </w:rPr>
        <w:t xml:space="preserve"> </w:t>
      </w:r>
      <w:r w:rsidR="007F6087" w:rsidRPr="006A25B7">
        <w:rPr>
          <w:rFonts w:cs="Arial"/>
          <w:color w:val="auto"/>
          <w:sz w:val="18"/>
          <w:szCs w:val="18"/>
        </w:rPr>
        <w:t>convolutional</w:t>
      </w:r>
      <w:r w:rsidR="007F6087" w:rsidRPr="006A25B7">
        <w:rPr>
          <w:rFonts w:cs="Arial"/>
          <w:i/>
          <w:color w:val="auto"/>
          <w:sz w:val="18"/>
          <w:szCs w:val="18"/>
        </w:rPr>
        <w:t xml:space="preserve"> </w:t>
      </w:r>
      <w:r w:rsidR="007F6087" w:rsidRPr="006A25B7">
        <w:rPr>
          <w:rFonts w:cs="Arial"/>
          <w:color w:val="auto"/>
          <w:sz w:val="18"/>
          <w:szCs w:val="18"/>
        </w:rPr>
        <w:t>neural</w:t>
      </w:r>
      <w:r w:rsidR="007F6087" w:rsidRPr="006A25B7">
        <w:rPr>
          <w:rFonts w:cs="Arial"/>
          <w:i/>
          <w:color w:val="auto"/>
          <w:sz w:val="18"/>
          <w:szCs w:val="18"/>
        </w:rPr>
        <w:t xml:space="preserve"> </w:t>
      </w:r>
      <w:r w:rsidR="007F6087" w:rsidRPr="006A25B7">
        <w:rPr>
          <w:rFonts w:cs="Arial"/>
          <w:color w:val="auto"/>
          <w:sz w:val="18"/>
          <w:szCs w:val="18"/>
        </w:rPr>
        <w:t>network.</w:t>
      </w:r>
      <w:r w:rsidR="007F6087" w:rsidRPr="006A25B7">
        <w:rPr>
          <w:rFonts w:cs="Arial"/>
          <w:i/>
          <w:color w:val="auto"/>
          <w:sz w:val="18"/>
          <w:szCs w:val="18"/>
        </w:rPr>
        <w:t xml:space="preserve"> </w:t>
      </w:r>
      <w:r w:rsidR="007F6087" w:rsidRPr="006A25B7">
        <w:rPr>
          <w:rFonts w:cs="Arial"/>
          <w:i/>
          <w:iCs/>
          <w:color w:val="auto"/>
          <w:sz w:val="18"/>
          <w:szCs w:val="18"/>
        </w:rPr>
        <w:t>PLoS ONE</w:t>
      </w:r>
      <w:r w:rsidR="007F6087" w:rsidRPr="006A25B7">
        <w:rPr>
          <w:rFonts w:cs="Arial"/>
          <w:i/>
          <w:color w:val="auto"/>
          <w:sz w:val="18"/>
          <w:szCs w:val="18"/>
        </w:rPr>
        <w:t xml:space="preserve"> </w:t>
      </w:r>
      <w:r w:rsidR="007F6087" w:rsidRPr="006A25B7">
        <w:rPr>
          <w:rFonts w:cs="Arial"/>
          <w:b/>
          <w:bCs/>
          <w:color w:val="auto"/>
          <w:sz w:val="18"/>
          <w:szCs w:val="18"/>
        </w:rPr>
        <w:t>2021</w:t>
      </w:r>
      <w:r w:rsidR="007F6087" w:rsidRPr="006A25B7">
        <w:rPr>
          <w:rFonts w:cs="Arial"/>
          <w:bCs/>
          <w:color w:val="auto"/>
          <w:sz w:val="18"/>
          <w:szCs w:val="18"/>
        </w:rPr>
        <w:t>,</w:t>
      </w:r>
      <w:r w:rsidR="007F6087" w:rsidRPr="006A25B7">
        <w:rPr>
          <w:rFonts w:cs="Arial"/>
          <w:bCs/>
          <w:i/>
          <w:color w:val="auto"/>
          <w:sz w:val="18"/>
          <w:szCs w:val="18"/>
        </w:rPr>
        <w:t xml:space="preserve"> 16</w:t>
      </w:r>
      <w:r w:rsidR="007F6087" w:rsidRPr="006A25B7">
        <w:rPr>
          <w:rFonts w:cs="Arial"/>
          <w:bCs/>
          <w:color w:val="auto"/>
          <w:sz w:val="18"/>
          <w:szCs w:val="18"/>
        </w:rPr>
        <w:t>,</w:t>
      </w:r>
      <w:r w:rsidR="007F6087" w:rsidRPr="006A25B7">
        <w:rPr>
          <w:rFonts w:cs="Arial"/>
          <w:bCs/>
          <w:i/>
          <w:color w:val="auto"/>
          <w:sz w:val="18"/>
          <w:szCs w:val="18"/>
        </w:rPr>
        <w:t xml:space="preserve"> </w:t>
      </w:r>
      <w:r w:rsidR="007F6087" w:rsidRPr="006A25B7">
        <w:rPr>
          <w:rFonts w:cs="Arial"/>
          <w:bCs/>
          <w:color w:val="auto"/>
          <w:sz w:val="18"/>
          <w:szCs w:val="18"/>
        </w:rPr>
        <w:t>e0253205</w:t>
      </w:r>
      <w:r w:rsidR="007F6087" w:rsidRPr="006A25B7">
        <w:rPr>
          <w:rFonts w:cs="Arial"/>
          <w:color w:val="auto"/>
          <w:sz w:val="18"/>
          <w:szCs w:val="18"/>
        </w:rPr>
        <w:t>.</w:t>
      </w:r>
      <w:r w:rsidR="007F6087" w:rsidRPr="006A25B7">
        <w:rPr>
          <w:rFonts w:cs="Arial"/>
          <w:i/>
          <w:color w:val="auto"/>
          <w:sz w:val="18"/>
          <w:szCs w:val="18"/>
        </w:rPr>
        <w:t xml:space="preserve"> </w:t>
      </w:r>
      <w:r w:rsidR="007F6087" w:rsidRPr="006A25B7">
        <w:rPr>
          <w:rFonts w:cs="Arial"/>
          <w:color w:val="auto"/>
          <w:sz w:val="18"/>
          <w:szCs w:val="18"/>
        </w:rPr>
        <w:t>https://doi:10.1371/journal.pone.0253205.</w:t>
      </w:r>
    </w:p>
    <w:p w14:paraId="2954D35B" w14:textId="45E52E53" w:rsidR="007F6087" w:rsidRPr="006A25B7" w:rsidRDefault="00DA44CF" w:rsidP="007F6087">
      <w:pPr>
        <w:pStyle w:val="ListParagraph"/>
        <w:numPr>
          <w:ilvl w:val="0"/>
          <w:numId w:val="29"/>
        </w:numPr>
        <w:adjustRightInd w:val="0"/>
        <w:snapToGrid w:val="0"/>
        <w:spacing w:line="228" w:lineRule="auto"/>
        <w:ind w:left="425" w:hanging="425"/>
        <w:contextualSpacing w:val="0"/>
        <w:rPr>
          <w:rStyle w:val="Hyperlink"/>
          <w:rFonts w:cs="Arial"/>
          <w:color w:val="auto"/>
          <w:sz w:val="18"/>
          <w:szCs w:val="18"/>
          <w:u w:val="none"/>
        </w:rPr>
      </w:pPr>
      <w:ins w:id="548" w:author="Safdar Muhammad Farhan (DOKT)" w:date="2022-12-05T14:18:00Z">
        <w:del w:id="549" w:author="Safdar Muhammad Farhan (DOKT) [2]" w:date="2022-12-06T12:05:00Z">
          <w:r w:rsidDel="0038396E">
            <w:rPr>
              <w:rFonts w:cs="Arial"/>
              <w:color w:val="auto"/>
              <w:sz w:val="18"/>
              <w:szCs w:val="18"/>
            </w:rPr>
            <w:delText>[</w:delText>
          </w:r>
          <w:r w:rsidDel="0038396E">
            <w:rPr>
              <w:rFonts w:cs="Arial"/>
              <w:color w:val="auto"/>
              <w:sz w:val="18"/>
              <w:szCs w:val="18"/>
            </w:rPr>
            <w:delText>21</w:delText>
          </w:r>
          <w:r w:rsidDel="0038396E">
            <w:rPr>
              <w:rFonts w:cs="Arial"/>
              <w:color w:val="auto"/>
              <w:sz w:val="18"/>
              <w:szCs w:val="18"/>
            </w:rPr>
            <w:delText xml:space="preserve">] </w:delText>
          </w:r>
        </w:del>
      </w:ins>
      <w:r w:rsidR="007F6087" w:rsidRPr="006A25B7">
        <w:rPr>
          <w:rFonts w:cs="Arial"/>
          <w:color w:val="auto"/>
          <w:sz w:val="18"/>
          <w:szCs w:val="18"/>
        </w:rPr>
        <w:t>Król-Józaga,</w:t>
      </w:r>
      <w:r w:rsidR="007F6087" w:rsidRPr="006A25B7">
        <w:rPr>
          <w:rFonts w:cs="Arial"/>
          <w:i/>
          <w:color w:val="auto"/>
          <w:sz w:val="18"/>
          <w:szCs w:val="18"/>
        </w:rPr>
        <w:t xml:space="preserve"> </w:t>
      </w:r>
      <w:r w:rsidR="007F6087" w:rsidRPr="006A25B7">
        <w:rPr>
          <w:rFonts w:cs="Arial"/>
          <w:color w:val="auto"/>
          <w:sz w:val="18"/>
          <w:szCs w:val="18"/>
        </w:rPr>
        <w:t>B.</w:t>
      </w:r>
      <w:r w:rsidR="007F6087" w:rsidRPr="006A25B7">
        <w:rPr>
          <w:rFonts w:cs="Arial"/>
          <w:i/>
          <w:color w:val="auto"/>
          <w:sz w:val="18"/>
          <w:szCs w:val="18"/>
        </w:rPr>
        <w:t xml:space="preserve"> </w:t>
      </w:r>
      <w:r w:rsidR="007F6087" w:rsidRPr="006A25B7">
        <w:rPr>
          <w:rFonts w:cs="Arial"/>
          <w:color w:val="auto"/>
          <w:sz w:val="18"/>
          <w:szCs w:val="18"/>
        </w:rPr>
        <w:t>Atrial</w:t>
      </w:r>
      <w:r w:rsidR="007F6087" w:rsidRPr="006A25B7">
        <w:rPr>
          <w:rFonts w:cs="Arial"/>
          <w:i/>
          <w:color w:val="auto"/>
          <w:sz w:val="18"/>
          <w:szCs w:val="18"/>
        </w:rPr>
        <w:t xml:space="preserve"> </w:t>
      </w:r>
      <w:r w:rsidR="007F6087" w:rsidRPr="006A25B7">
        <w:rPr>
          <w:rFonts w:cs="Arial"/>
          <w:color w:val="auto"/>
          <w:sz w:val="18"/>
          <w:szCs w:val="18"/>
        </w:rPr>
        <w:t>fibrillation</w:t>
      </w:r>
      <w:r w:rsidR="007F6087" w:rsidRPr="006A25B7">
        <w:rPr>
          <w:rFonts w:cs="Arial"/>
          <w:i/>
          <w:color w:val="auto"/>
          <w:sz w:val="18"/>
          <w:szCs w:val="18"/>
        </w:rPr>
        <w:t xml:space="preserve"> </w:t>
      </w:r>
      <w:r w:rsidR="007F6087" w:rsidRPr="006A25B7">
        <w:rPr>
          <w:rFonts w:cs="Arial"/>
          <w:color w:val="auto"/>
          <w:sz w:val="18"/>
          <w:szCs w:val="18"/>
        </w:rPr>
        <w:t>detection</w:t>
      </w:r>
      <w:r w:rsidR="007F6087" w:rsidRPr="006A25B7">
        <w:rPr>
          <w:rFonts w:cs="Arial"/>
          <w:i/>
          <w:color w:val="auto"/>
          <w:sz w:val="18"/>
          <w:szCs w:val="18"/>
        </w:rPr>
        <w:t xml:space="preserve"> </w:t>
      </w:r>
      <w:r w:rsidR="007F6087" w:rsidRPr="006A25B7">
        <w:rPr>
          <w:rFonts w:cs="Arial"/>
          <w:color w:val="auto"/>
          <w:sz w:val="18"/>
          <w:szCs w:val="18"/>
        </w:rPr>
        <w:t>using</w:t>
      </w:r>
      <w:r w:rsidR="007F6087" w:rsidRPr="006A25B7">
        <w:rPr>
          <w:rFonts w:cs="Arial"/>
          <w:i/>
          <w:color w:val="auto"/>
          <w:sz w:val="18"/>
          <w:szCs w:val="18"/>
        </w:rPr>
        <w:t xml:space="preserve"> </w:t>
      </w:r>
      <w:r w:rsidR="007F6087" w:rsidRPr="006A25B7">
        <w:rPr>
          <w:rFonts w:cs="Arial"/>
          <w:color w:val="auto"/>
          <w:sz w:val="18"/>
          <w:szCs w:val="18"/>
        </w:rPr>
        <w:t>convolutional</w:t>
      </w:r>
      <w:r w:rsidR="007F6087" w:rsidRPr="006A25B7">
        <w:rPr>
          <w:rFonts w:cs="Arial"/>
          <w:i/>
          <w:color w:val="auto"/>
          <w:sz w:val="18"/>
          <w:szCs w:val="18"/>
        </w:rPr>
        <w:t xml:space="preserve"> </w:t>
      </w:r>
      <w:r w:rsidR="007F6087" w:rsidRPr="006A25B7">
        <w:rPr>
          <w:rFonts w:cs="Arial"/>
          <w:color w:val="auto"/>
          <w:sz w:val="18"/>
          <w:szCs w:val="18"/>
        </w:rPr>
        <w:t>neural</w:t>
      </w:r>
      <w:r w:rsidR="007F6087" w:rsidRPr="006A25B7">
        <w:rPr>
          <w:rFonts w:cs="Arial"/>
          <w:i/>
          <w:color w:val="auto"/>
          <w:sz w:val="18"/>
          <w:szCs w:val="18"/>
        </w:rPr>
        <w:t xml:space="preserve"> </w:t>
      </w:r>
      <w:r w:rsidR="007F6087" w:rsidRPr="006A25B7">
        <w:rPr>
          <w:rFonts w:cs="Arial"/>
          <w:color w:val="auto"/>
          <w:sz w:val="18"/>
          <w:szCs w:val="18"/>
        </w:rPr>
        <w:t>networks</w:t>
      </w:r>
      <w:r w:rsidR="007F6087" w:rsidRPr="006A25B7">
        <w:rPr>
          <w:rFonts w:cs="Arial"/>
          <w:i/>
          <w:color w:val="auto"/>
          <w:sz w:val="18"/>
          <w:szCs w:val="18"/>
        </w:rPr>
        <w:t xml:space="preserve"> </w:t>
      </w:r>
      <w:r w:rsidR="007F6087" w:rsidRPr="006A25B7">
        <w:rPr>
          <w:rFonts w:cs="Arial"/>
          <w:color w:val="auto"/>
          <w:sz w:val="18"/>
          <w:szCs w:val="18"/>
        </w:rPr>
        <w:t>on</w:t>
      </w:r>
      <w:r w:rsidR="007F6087" w:rsidRPr="006A25B7">
        <w:rPr>
          <w:rFonts w:cs="Arial"/>
          <w:i/>
          <w:color w:val="auto"/>
          <w:sz w:val="18"/>
          <w:szCs w:val="18"/>
        </w:rPr>
        <w:t xml:space="preserve"> </w:t>
      </w:r>
      <w:r w:rsidR="007F6087" w:rsidRPr="006A25B7">
        <w:rPr>
          <w:rFonts w:cs="Arial"/>
          <w:color w:val="auto"/>
          <w:sz w:val="18"/>
          <w:szCs w:val="18"/>
        </w:rPr>
        <w:t>2-dimensional</w:t>
      </w:r>
      <w:r w:rsidR="007F6087" w:rsidRPr="006A25B7">
        <w:rPr>
          <w:rFonts w:cs="Arial"/>
          <w:i/>
          <w:color w:val="auto"/>
          <w:sz w:val="18"/>
          <w:szCs w:val="18"/>
        </w:rPr>
        <w:t xml:space="preserve"> </w:t>
      </w:r>
      <w:r w:rsidR="007F6087" w:rsidRPr="006A25B7">
        <w:rPr>
          <w:rFonts w:cs="Arial"/>
          <w:color w:val="auto"/>
          <w:sz w:val="18"/>
          <w:szCs w:val="18"/>
        </w:rPr>
        <w:t>representation</w:t>
      </w:r>
      <w:r w:rsidR="007F6087" w:rsidRPr="006A25B7">
        <w:rPr>
          <w:rFonts w:cs="Arial"/>
          <w:i/>
          <w:color w:val="auto"/>
          <w:sz w:val="18"/>
          <w:szCs w:val="18"/>
        </w:rPr>
        <w:t xml:space="preserve"> </w:t>
      </w:r>
      <w:r w:rsidR="007F6087" w:rsidRPr="006A25B7">
        <w:rPr>
          <w:rFonts w:cs="Arial"/>
          <w:color w:val="auto"/>
          <w:sz w:val="18"/>
          <w:szCs w:val="18"/>
        </w:rPr>
        <w:t>of</w:t>
      </w:r>
      <w:r w:rsidR="007F6087" w:rsidRPr="006A25B7">
        <w:rPr>
          <w:rFonts w:cs="Arial"/>
          <w:i/>
          <w:color w:val="auto"/>
          <w:sz w:val="18"/>
          <w:szCs w:val="18"/>
        </w:rPr>
        <w:t xml:space="preserve"> </w:t>
      </w:r>
      <w:r w:rsidR="007F6087" w:rsidRPr="006A25B7">
        <w:rPr>
          <w:rFonts w:cs="Arial"/>
          <w:color w:val="auto"/>
          <w:sz w:val="18"/>
          <w:szCs w:val="18"/>
        </w:rPr>
        <w:t>ECG</w:t>
      </w:r>
      <w:r w:rsidR="007F6087" w:rsidRPr="006A25B7">
        <w:rPr>
          <w:rFonts w:cs="Arial"/>
          <w:i/>
          <w:color w:val="auto"/>
          <w:sz w:val="18"/>
          <w:szCs w:val="18"/>
        </w:rPr>
        <w:t xml:space="preserve"> </w:t>
      </w:r>
      <w:r w:rsidR="007F6087" w:rsidRPr="006A25B7">
        <w:rPr>
          <w:rFonts w:cs="Arial"/>
          <w:color w:val="auto"/>
          <w:sz w:val="18"/>
          <w:szCs w:val="18"/>
        </w:rPr>
        <w:t>signal.</w:t>
      </w:r>
      <w:r w:rsidR="007F6087" w:rsidRPr="006A25B7">
        <w:rPr>
          <w:rFonts w:cs="Arial"/>
          <w:i/>
          <w:color w:val="auto"/>
          <w:sz w:val="18"/>
          <w:szCs w:val="18"/>
        </w:rPr>
        <w:t xml:space="preserve"> </w:t>
      </w:r>
      <w:r w:rsidR="007F6087" w:rsidRPr="006A25B7">
        <w:rPr>
          <w:rFonts w:cs="Arial"/>
          <w:i/>
          <w:iCs/>
          <w:color w:val="auto"/>
          <w:sz w:val="18"/>
          <w:szCs w:val="18"/>
        </w:rPr>
        <w:t xml:space="preserve">Biomed. </w:t>
      </w:r>
      <w:r w:rsidR="007F6087" w:rsidRPr="00606698">
        <w:rPr>
          <w:rFonts w:cs="Arial"/>
          <w:i/>
          <w:iCs/>
          <w:color w:val="auto"/>
          <w:sz w:val="18"/>
          <w:szCs w:val="18"/>
        </w:rPr>
        <w:t xml:space="preserve">Signal Processing </w:t>
      </w:r>
      <w:r w:rsidR="007F6087">
        <w:rPr>
          <w:rFonts w:cs="Arial"/>
          <w:i/>
          <w:iCs/>
          <w:color w:val="auto"/>
          <w:sz w:val="18"/>
          <w:szCs w:val="18"/>
        </w:rPr>
        <w:t xml:space="preserve">Control. </w:t>
      </w:r>
      <w:r w:rsidR="007F6087" w:rsidRPr="006A25B7">
        <w:rPr>
          <w:rFonts w:cs="Arial"/>
          <w:b/>
          <w:color w:val="auto"/>
          <w:sz w:val="18"/>
          <w:szCs w:val="18"/>
        </w:rPr>
        <w:t>2022</w:t>
      </w:r>
      <w:r w:rsidR="007F6087" w:rsidRPr="006A25B7">
        <w:rPr>
          <w:rFonts w:cs="Arial"/>
          <w:color w:val="auto"/>
          <w:sz w:val="18"/>
          <w:szCs w:val="18"/>
        </w:rPr>
        <w:t>,</w:t>
      </w:r>
      <w:r w:rsidR="007F6087" w:rsidRPr="006A25B7">
        <w:rPr>
          <w:rFonts w:cs="Arial"/>
          <w:i/>
          <w:color w:val="auto"/>
          <w:sz w:val="18"/>
          <w:szCs w:val="18"/>
        </w:rPr>
        <w:t xml:space="preserve"> 74</w:t>
      </w:r>
      <w:r w:rsidR="007F6087" w:rsidRPr="006A25B7">
        <w:rPr>
          <w:rFonts w:cs="Arial"/>
          <w:color w:val="auto"/>
          <w:sz w:val="18"/>
          <w:szCs w:val="18"/>
        </w:rPr>
        <w:t>,</w:t>
      </w:r>
      <w:r w:rsidR="007F6087" w:rsidRPr="006A25B7">
        <w:rPr>
          <w:rFonts w:cs="Arial"/>
          <w:i/>
          <w:color w:val="auto"/>
          <w:sz w:val="18"/>
          <w:szCs w:val="18"/>
        </w:rPr>
        <w:t xml:space="preserve"> </w:t>
      </w:r>
      <w:r w:rsidR="007F6087" w:rsidRPr="006A25B7">
        <w:rPr>
          <w:rFonts w:cs="Arial"/>
          <w:color w:val="auto"/>
          <w:sz w:val="18"/>
          <w:szCs w:val="18"/>
        </w:rPr>
        <w:t>103470.</w:t>
      </w:r>
      <w:r w:rsidR="007F6087" w:rsidRPr="006A25B7">
        <w:rPr>
          <w:rFonts w:cs="Arial"/>
          <w:i/>
          <w:color w:val="auto"/>
          <w:sz w:val="18"/>
          <w:szCs w:val="18"/>
        </w:rPr>
        <w:t xml:space="preserve"> </w:t>
      </w:r>
      <w:r w:rsidR="007F6087" w:rsidRPr="006A25B7">
        <w:rPr>
          <w:rFonts w:cs="Arial"/>
          <w:color w:val="auto"/>
          <w:sz w:val="18"/>
          <w:szCs w:val="18"/>
        </w:rPr>
        <w:t>https://doi.org/10.1016/j.bspc.2021.103470.</w:t>
      </w:r>
    </w:p>
    <w:p w14:paraId="363D02DB" w14:textId="2D06080C" w:rsidR="007F6087" w:rsidRPr="006A25B7"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550" w:author="Safdar Muhammad Farhan (DOKT)" w:date="2022-12-05T14:18:00Z">
        <w:del w:id="551" w:author="Safdar Muhammad Farhan (DOKT) [2]" w:date="2022-12-06T12:05:00Z">
          <w:r w:rsidDel="0038396E">
            <w:rPr>
              <w:rFonts w:cs="Arial"/>
              <w:color w:val="auto"/>
              <w:sz w:val="18"/>
              <w:szCs w:val="18"/>
            </w:rPr>
            <w:lastRenderedPageBreak/>
            <w:delText>[</w:delText>
          </w:r>
          <w:r w:rsidDel="0038396E">
            <w:rPr>
              <w:rFonts w:cs="Arial"/>
              <w:color w:val="auto"/>
              <w:sz w:val="18"/>
              <w:szCs w:val="18"/>
            </w:rPr>
            <w:delText>22</w:delText>
          </w:r>
          <w:r w:rsidDel="0038396E">
            <w:rPr>
              <w:rFonts w:cs="Arial"/>
              <w:color w:val="auto"/>
              <w:sz w:val="18"/>
              <w:szCs w:val="18"/>
            </w:rPr>
            <w:delText xml:space="preserve">] </w:delText>
          </w:r>
        </w:del>
      </w:ins>
      <w:r w:rsidR="007F6087" w:rsidRPr="006A25B7">
        <w:rPr>
          <w:rFonts w:cs="Arial"/>
          <w:color w:val="auto"/>
          <w:sz w:val="18"/>
          <w:szCs w:val="18"/>
        </w:rPr>
        <w:t>Mishra,</w:t>
      </w:r>
      <w:r w:rsidR="007F6087" w:rsidRPr="006A25B7">
        <w:rPr>
          <w:rFonts w:cs="Arial"/>
          <w:i/>
          <w:color w:val="auto"/>
          <w:sz w:val="18"/>
          <w:szCs w:val="18"/>
        </w:rPr>
        <w:t xml:space="preserve"> </w:t>
      </w:r>
      <w:r w:rsidR="007F6087" w:rsidRPr="006A25B7">
        <w:rPr>
          <w:rFonts w:cs="Arial"/>
          <w:color w:val="auto"/>
          <w:sz w:val="18"/>
          <w:szCs w:val="18"/>
        </w:rPr>
        <w:t>A.;</w:t>
      </w:r>
      <w:r w:rsidR="007F6087" w:rsidRPr="006A25B7">
        <w:rPr>
          <w:rFonts w:cs="Arial"/>
          <w:i/>
          <w:color w:val="auto"/>
          <w:sz w:val="18"/>
          <w:szCs w:val="18"/>
        </w:rPr>
        <w:t xml:space="preserve"> </w:t>
      </w:r>
      <w:r w:rsidR="007F6087" w:rsidRPr="006A25B7">
        <w:rPr>
          <w:rFonts w:cs="Arial"/>
          <w:color w:val="auto"/>
          <w:sz w:val="18"/>
          <w:szCs w:val="18"/>
        </w:rPr>
        <w:t>Dharahas,</w:t>
      </w:r>
      <w:r w:rsidR="007F6087" w:rsidRPr="006A25B7">
        <w:rPr>
          <w:rFonts w:cs="Arial"/>
          <w:i/>
          <w:color w:val="auto"/>
          <w:sz w:val="18"/>
          <w:szCs w:val="18"/>
        </w:rPr>
        <w:t xml:space="preserve"> </w:t>
      </w:r>
      <w:r w:rsidR="007F6087" w:rsidRPr="006A25B7">
        <w:rPr>
          <w:rFonts w:cs="Arial"/>
          <w:color w:val="auto"/>
          <w:sz w:val="18"/>
          <w:szCs w:val="18"/>
        </w:rPr>
        <w:t>G.;</w:t>
      </w:r>
      <w:r w:rsidR="007F6087" w:rsidRPr="006A25B7">
        <w:rPr>
          <w:rFonts w:cs="Arial"/>
          <w:i/>
          <w:color w:val="auto"/>
          <w:sz w:val="18"/>
          <w:szCs w:val="18"/>
        </w:rPr>
        <w:t xml:space="preserve"> </w:t>
      </w:r>
      <w:r w:rsidR="007F6087" w:rsidRPr="006A25B7">
        <w:rPr>
          <w:rFonts w:cs="Arial"/>
          <w:color w:val="auto"/>
          <w:sz w:val="18"/>
          <w:szCs w:val="18"/>
        </w:rPr>
        <w:t>Gite,</w:t>
      </w:r>
      <w:r w:rsidR="007F6087" w:rsidRPr="006A25B7">
        <w:rPr>
          <w:rFonts w:cs="Arial"/>
          <w:i/>
          <w:color w:val="auto"/>
          <w:sz w:val="18"/>
          <w:szCs w:val="18"/>
        </w:rPr>
        <w:t xml:space="preserve"> </w:t>
      </w:r>
      <w:r w:rsidR="007F6087" w:rsidRPr="006A25B7">
        <w:rPr>
          <w:rFonts w:cs="Arial"/>
          <w:color w:val="auto"/>
          <w:sz w:val="18"/>
          <w:szCs w:val="18"/>
        </w:rPr>
        <w:t>S.;</w:t>
      </w:r>
      <w:r w:rsidR="007F6087" w:rsidRPr="006A25B7">
        <w:rPr>
          <w:rFonts w:cs="Arial"/>
          <w:i/>
          <w:color w:val="auto"/>
          <w:sz w:val="18"/>
          <w:szCs w:val="18"/>
        </w:rPr>
        <w:t xml:space="preserve"> </w:t>
      </w:r>
      <w:r w:rsidR="007F6087" w:rsidRPr="006A25B7">
        <w:rPr>
          <w:rFonts w:cs="Arial"/>
          <w:color w:val="auto"/>
          <w:sz w:val="18"/>
          <w:szCs w:val="18"/>
        </w:rPr>
        <w:t>Kotecha,</w:t>
      </w:r>
      <w:r w:rsidR="007F6087" w:rsidRPr="006A25B7">
        <w:rPr>
          <w:rFonts w:cs="Arial"/>
          <w:i/>
          <w:color w:val="auto"/>
          <w:sz w:val="18"/>
          <w:szCs w:val="18"/>
        </w:rPr>
        <w:t xml:space="preserve"> </w:t>
      </w:r>
      <w:r w:rsidR="007F6087" w:rsidRPr="006A25B7">
        <w:rPr>
          <w:rFonts w:cs="Arial"/>
          <w:color w:val="auto"/>
          <w:sz w:val="18"/>
          <w:szCs w:val="18"/>
        </w:rPr>
        <w:t>K.;</w:t>
      </w:r>
      <w:r w:rsidR="007F6087" w:rsidRPr="006A25B7">
        <w:rPr>
          <w:rFonts w:cs="Arial"/>
          <w:i/>
          <w:color w:val="auto"/>
          <w:sz w:val="18"/>
          <w:szCs w:val="18"/>
        </w:rPr>
        <w:t xml:space="preserve"> </w:t>
      </w:r>
      <w:r w:rsidR="007F6087" w:rsidRPr="006A25B7">
        <w:rPr>
          <w:rFonts w:cs="Arial"/>
          <w:color w:val="auto"/>
          <w:sz w:val="18"/>
          <w:szCs w:val="18"/>
        </w:rPr>
        <w:t>Koundal,</w:t>
      </w:r>
      <w:r w:rsidR="007F6087" w:rsidRPr="006A25B7">
        <w:rPr>
          <w:rFonts w:cs="Arial"/>
          <w:i/>
          <w:color w:val="auto"/>
          <w:sz w:val="18"/>
          <w:szCs w:val="18"/>
        </w:rPr>
        <w:t xml:space="preserve"> </w:t>
      </w:r>
      <w:r w:rsidR="007F6087" w:rsidRPr="006A25B7">
        <w:rPr>
          <w:rFonts w:cs="Arial"/>
          <w:color w:val="auto"/>
          <w:sz w:val="18"/>
          <w:szCs w:val="18"/>
        </w:rPr>
        <w:t>D.;</w:t>
      </w:r>
      <w:r w:rsidR="007F6087" w:rsidRPr="006A25B7">
        <w:rPr>
          <w:rFonts w:cs="Arial"/>
          <w:i/>
          <w:color w:val="auto"/>
          <w:sz w:val="18"/>
          <w:szCs w:val="18"/>
        </w:rPr>
        <w:t xml:space="preserve"> </w:t>
      </w:r>
      <w:r w:rsidR="007F6087" w:rsidRPr="006A25B7">
        <w:rPr>
          <w:rFonts w:cs="Arial"/>
          <w:color w:val="auto"/>
          <w:sz w:val="18"/>
          <w:szCs w:val="18"/>
        </w:rPr>
        <w:t>Zaguia,</w:t>
      </w:r>
      <w:r w:rsidR="007F6087" w:rsidRPr="006A25B7">
        <w:rPr>
          <w:rFonts w:cs="Arial"/>
          <w:i/>
          <w:color w:val="auto"/>
          <w:sz w:val="18"/>
          <w:szCs w:val="18"/>
        </w:rPr>
        <w:t xml:space="preserve"> </w:t>
      </w:r>
      <w:r w:rsidR="007F6087" w:rsidRPr="006A25B7">
        <w:rPr>
          <w:rFonts w:cs="Arial"/>
          <w:color w:val="auto"/>
          <w:sz w:val="18"/>
          <w:szCs w:val="18"/>
        </w:rPr>
        <w:t>A.;</w:t>
      </w:r>
      <w:r w:rsidR="007F6087" w:rsidRPr="006A25B7">
        <w:rPr>
          <w:rFonts w:cs="Arial"/>
          <w:i/>
          <w:color w:val="auto"/>
          <w:sz w:val="18"/>
          <w:szCs w:val="18"/>
        </w:rPr>
        <w:t xml:space="preserve"> </w:t>
      </w:r>
      <w:r w:rsidR="007F6087" w:rsidRPr="006A25B7">
        <w:rPr>
          <w:rFonts w:cs="Arial"/>
          <w:color w:val="auto"/>
          <w:sz w:val="18"/>
          <w:szCs w:val="18"/>
        </w:rPr>
        <w:t>Kaur,</w:t>
      </w:r>
      <w:r w:rsidR="007F6087" w:rsidRPr="006A25B7">
        <w:rPr>
          <w:rFonts w:cs="Arial"/>
          <w:i/>
          <w:color w:val="auto"/>
          <w:sz w:val="18"/>
          <w:szCs w:val="18"/>
        </w:rPr>
        <w:t xml:space="preserve"> </w:t>
      </w:r>
      <w:r w:rsidR="007F6087" w:rsidRPr="006A25B7">
        <w:rPr>
          <w:rFonts w:cs="Arial"/>
          <w:color w:val="auto"/>
          <w:sz w:val="18"/>
          <w:szCs w:val="18"/>
        </w:rPr>
        <w:t>M.;</w:t>
      </w:r>
      <w:r w:rsidR="007F6087" w:rsidRPr="006A25B7">
        <w:rPr>
          <w:rFonts w:cs="Arial"/>
          <w:i/>
          <w:color w:val="auto"/>
          <w:sz w:val="18"/>
          <w:szCs w:val="18"/>
        </w:rPr>
        <w:t xml:space="preserve"> </w:t>
      </w:r>
      <w:r w:rsidR="007F6087" w:rsidRPr="006A25B7">
        <w:rPr>
          <w:rFonts w:cs="Arial"/>
          <w:color w:val="auto"/>
          <w:sz w:val="18"/>
          <w:szCs w:val="18"/>
        </w:rPr>
        <w:t>Lee,</w:t>
      </w:r>
      <w:r w:rsidR="007F6087" w:rsidRPr="006A25B7">
        <w:rPr>
          <w:rFonts w:cs="Arial"/>
          <w:i/>
          <w:color w:val="auto"/>
          <w:sz w:val="18"/>
          <w:szCs w:val="18"/>
        </w:rPr>
        <w:t xml:space="preserve"> </w:t>
      </w:r>
      <w:r w:rsidR="007F6087" w:rsidRPr="006A25B7">
        <w:rPr>
          <w:rFonts w:cs="Arial"/>
          <w:color w:val="auto"/>
          <w:sz w:val="18"/>
          <w:szCs w:val="18"/>
        </w:rPr>
        <w:t>H.-N.</w:t>
      </w:r>
      <w:r w:rsidR="007F6087" w:rsidRPr="006A25B7">
        <w:rPr>
          <w:rFonts w:cs="Arial"/>
          <w:i/>
          <w:color w:val="auto"/>
          <w:sz w:val="18"/>
          <w:szCs w:val="18"/>
        </w:rPr>
        <w:t xml:space="preserve"> </w:t>
      </w:r>
      <w:r w:rsidR="007F6087" w:rsidRPr="006A25B7">
        <w:rPr>
          <w:rFonts w:cs="Arial"/>
          <w:color w:val="auto"/>
          <w:sz w:val="18"/>
          <w:szCs w:val="18"/>
        </w:rPr>
        <w:t>ECG</w:t>
      </w:r>
      <w:r w:rsidR="007F6087" w:rsidRPr="006A25B7">
        <w:rPr>
          <w:rFonts w:cs="Arial"/>
          <w:i/>
          <w:color w:val="auto"/>
          <w:sz w:val="18"/>
          <w:szCs w:val="18"/>
        </w:rPr>
        <w:t xml:space="preserve"> </w:t>
      </w:r>
      <w:r w:rsidR="007F6087" w:rsidRPr="006A25B7">
        <w:rPr>
          <w:rFonts w:cs="Arial"/>
          <w:color w:val="auto"/>
          <w:sz w:val="18"/>
          <w:szCs w:val="18"/>
        </w:rPr>
        <w:t>Data</w:t>
      </w:r>
      <w:r w:rsidR="007F6087" w:rsidRPr="006A25B7">
        <w:rPr>
          <w:rFonts w:cs="Arial"/>
          <w:i/>
          <w:color w:val="auto"/>
          <w:sz w:val="18"/>
          <w:szCs w:val="18"/>
        </w:rPr>
        <w:t xml:space="preserve"> </w:t>
      </w:r>
      <w:r w:rsidR="007F6087" w:rsidRPr="006A25B7">
        <w:rPr>
          <w:rFonts w:cs="Arial"/>
          <w:color w:val="auto"/>
          <w:sz w:val="18"/>
          <w:szCs w:val="18"/>
        </w:rPr>
        <w:t>Analysis</w:t>
      </w:r>
      <w:r w:rsidR="007F6087" w:rsidRPr="006A25B7">
        <w:rPr>
          <w:rFonts w:cs="Arial"/>
          <w:i/>
          <w:color w:val="auto"/>
          <w:sz w:val="18"/>
          <w:szCs w:val="18"/>
        </w:rPr>
        <w:t xml:space="preserve"> </w:t>
      </w:r>
      <w:r w:rsidR="007F6087" w:rsidRPr="006A25B7">
        <w:rPr>
          <w:rFonts w:cs="Arial"/>
          <w:color w:val="auto"/>
          <w:sz w:val="18"/>
          <w:szCs w:val="18"/>
        </w:rPr>
        <w:t>with</w:t>
      </w:r>
      <w:r w:rsidR="007F6087" w:rsidRPr="006A25B7">
        <w:rPr>
          <w:rFonts w:cs="Arial"/>
          <w:i/>
          <w:color w:val="auto"/>
          <w:sz w:val="18"/>
          <w:szCs w:val="18"/>
        </w:rPr>
        <w:t xml:space="preserve"> </w:t>
      </w:r>
      <w:r w:rsidR="007F6087" w:rsidRPr="006A25B7">
        <w:rPr>
          <w:rFonts w:cs="Arial"/>
          <w:color w:val="auto"/>
          <w:sz w:val="18"/>
          <w:szCs w:val="18"/>
        </w:rPr>
        <w:t>Denoising</w:t>
      </w:r>
      <w:r w:rsidR="007F6087" w:rsidRPr="006A25B7">
        <w:rPr>
          <w:rFonts w:cs="Arial"/>
          <w:i/>
          <w:color w:val="auto"/>
          <w:sz w:val="18"/>
          <w:szCs w:val="18"/>
        </w:rPr>
        <w:t xml:space="preserve"> </w:t>
      </w:r>
      <w:r w:rsidR="007F6087" w:rsidRPr="006A25B7">
        <w:rPr>
          <w:rFonts w:cs="Arial"/>
          <w:color w:val="auto"/>
          <w:sz w:val="18"/>
          <w:szCs w:val="18"/>
        </w:rPr>
        <w:t>Approach</w:t>
      </w:r>
      <w:r w:rsidR="007F6087" w:rsidRPr="006A25B7">
        <w:rPr>
          <w:rFonts w:cs="Arial"/>
          <w:i/>
          <w:color w:val="auto"/>
          <w:sz w:val="18"/>
          <w:szCs w:val="18"/>
        </w:rPr>
        <w:t xml:space="preserve"> </w:t>
      </w:r>
      <w:r w:rsidR="007F6087" w:rsidRPr="006A25B7">
        <w:rPr>
          <w:rFonts w:cs="Arial"/>
          <w:color w:val="auto"/>
          <w:sz w:val="18"/>
          <w:szCs w:val="18"/>
        </w:rPr>
        <w:t>and</w:t>
      </w:r>
      <w:r w:rsidR="007F6087" w:rsidRPr="006A25B7">
        <w:rPr>
          <w:rFonts w:cs="Arial"/>
          <w:i/>
          <w:color w:val="auto"/>
          <w:sz w:val="18"/>
          <w:szCs w:val="18"/>
        </w:rPr>
        <w:t xml:space="preserve"> </w:t>
      </w:r>
      <w:r w:rsidR="007F6087" w:rsidRPr="006A25B7">
        <w:rPr>
          <w:rFonts w:cs="Arial"/>
          <w:color w:val="auto"/>
          <w:sz w:val="18"/>
          <w:szCs w:val="18"/>
        </w:rPr>
        <w:t>Customized</w:t>
      </w:r>
      <w:r w:rsidR="007F6087" w:rsidRPr="006A25B7">
        <w:rPr>
          <w:rFonts w:cs="Arial"/>
          <w:i/>
          <w:color w:val="auto"/>
          <w:sz w:val="18"/>
          <w:szCs w:val="18"/>
        </w:rPr>
        <w:t xml:space="preserve"> </w:t>
      </w:r>
      <w:r w:rsidR="007F6087" w:rsidRPr="006A25B7">
        <w:rPr>
          <w:rFonts w:cs="Arial"/>
          <w:color w:val="auto"/>
          <w:sz w:val="18"/>
          <w:szCs w:val="18"/>
        </w:rPr>
        <w:t>CNNs.</w:t>
      </w:r>
      <w:r w:rsidR="007F6087" w:rsidRPr="006A25B7">
        <w:rPr>
          <w:rFonts w:cs="Arial"/>
          <w:i/>
          <w:color w:val="auto"/>
          <w:sz w:val="18"/>
          <w:szCs w:val="18"/>
        </w:rPr>
        <w:t xml:space="preserve"> </w:t>
      </w:r>
      <w:r w:rsidR="007F6087" w:rsidRPr="006A25B7">
        <w:rPr>
          <w:rFonts w:cs="Arial"/>
          <w:i/>
          <w:iCs/>
          <w:color w:val="auto"/>
          <w:sz w:val="18"/>
          <w:szCs w:val="18"/>
        </w:rPr>
        <w:t>Sensors</w:t>
      </w:r>
      <w:r w:rsidR="007F6087" w:rsidRPr="006A25B7">
        <w:rPr>
          <w:rFonts w:cs="Arial"/>
          <w:i/>
          <w:color w:val="auto"/>
          <w:sz w:val="18"/>
          <w:szCs w:val="18"/>
        </w:rPr>
        <w:t xml:space="preserve"> </w:t>
      </w:r>
      <w:r w:rsidR="007F6087" w:rsidRPr="006A25B7">
        <w:rPr>
          <w:rFonts w:cs="Arial"/>
          <w:b/>
          <w:color w:val="auto"/>
          <w:sz w:val="18"/>
          <w:szCs w:val="18"/>
        </w:rPr>
        <w:t>2022</w:t>
      </w:r>
      <w:r w:rsidR="007F6087" w:rsidRPr="006A25B7">
        <w:rPr>
          <w:rFonts w:cs="Arial"/>
          <w:color w:val="auto"/>
          <w:sz w:val="18"/>
          <w:szCs w:val="18"/>
        </w:rPr>
        <w:t>,</w:t>
      </w:r>
      <w:r w:rsidR="007F6087" w:rsidRPr="006A25B7">
        <w:rPr>
          <w:rFonts w:cs="Arial"/>
          <w:i/>
          <w:color w:val="auto"/>
          <w:sz w:val="18"/>
          <w:szCs w:val="18"/>
        </w:rPr>
        <w:t xml:space="preserve"> 22</w:t>
      </w:r>
      <w:r w:rsidR="007F6087" w:rsidRPr="006A25B7">
        <w:rPr>
          <w:rFonts w:cs="Arial"/>
          <w:color w:val="auto"/>
          <w:sz w:val="18"/>
          <w:szCs w:val="18"/>
        </w:rPr>
        <w:t>,</w:t>
      </w:r>
      <w:r w:rsidR="007F6087" w:rsidRPr="006A25B7">
        <w:rPr>
          <w:rFonts w:cs="Arial"/>
          <w:i/>
          <w:color w:val="auto"/>
          <w:sz w:val="18"/>
          <w:szCs w:val="18"/>
        </w:rPr>
        <w:t xml:space="preserve"> </w:t>
      </w:r>
      <w:r w:rsidR="007F6087" w:rsidRPr="006A25B7">
        <w:rPr>
          <w:rFonts w:cs="Arial"/>
          <w:color w:val="auto"/>
          <w:sz w:val="18"/>
          <w:szCs w:val="18"/>
        </w:rPr>
        <w:t>1928.</w:t>
      </w:r>
    </w:p>
    <w:p w14:paraId="5DA35942" w14:textId="2A8247ED" w:rsidR="007F6087" w:rsidRPr="00744103"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552" w:author="Safdar Muhammad Farhan (DOKT)" w:date="2022-12-05T14:18:00Z">
        <w:del w:id="553" w:author="Safdar Muhammad Farhan (DOKT) [2]" w:date="2022-12-06T12:05:00Z">
          <w:r w:rsidDel="0038396E">
            <w:rPr>
              <w:rFonts w:cs="Arial"/>
              <w:color w:val="auto"/>
              <w:sz w:val="18"/>
              <w:szCs w:val="18"/>
            </w:rPr>
            <w:delText>[</w:delText>
          </w:r>
          <w:r w:rsidDel="0038396E">
            <w:rPr>
              <w:rFonts w:cs="Arial"/>
              <w:color w:val="auto"/>
              <w:sz w:val="18"/>
              <w:szCs w:val="18"/>
            </w:rPr>
            <w:delText>23</w:delText>
          </w:r>
          <w:r w:rsidDel="0038396E">
            <w:rPr>
              <w:rFonts w:cs="Arial"/>
              <w:color w:val="auto"/>
              <w:sz w:val="18"/>
              <w:szCs w:val="18"/>
            </w:rPr>
            <w:delText xml:space="preserve">] </w:delText>
          </w:r>
        </w:del>
      </w:ins>
      <w:r w:rsidR="007F6087" w:rsidRPr="006A25B7">
        <w:rPr>
          <w:rFonts w:cs="Arial"/>
          <w:color w:val="auto"/>
          <w:sz w:val="18"/>
          <w:szCs w:val="18"/>
        </w:rPr>
        <w:t>AlMahamdy,</w:t>
      </w:r>
      <w:r w:rsidR="007F6087" w:rsidRPr="006A25B7">
        <w:rPr>
          <w:rFonts w:cs="Arial"/>
          <w:i/>
          <w:color w:val="auto"/>
          <w:sz w:val="18"/>
          <w:szCs w:val="18"/>
        </w:rPr>
        <w:t xml:space="preserve"> </w:t>
      </w:r>
      <w:r w:rsidR="007F6087" w:rsidRPr="006A25B7">
        <w:rPr>
          <w:rFonts w:cs="Arial"/>
          <w:color w:val="auto"/>
          <w:sz w:val="18"/>
          <w:szCs w:val="18"/>
        </w:rPr>
        <w:t>M.;</w:t>
      </w:r>
      <w:r w:rsidR="007F6087" w:rsidRPr="006A25B7">
        <w:rPr>
          <w:rFonts w:cs="Arial"/>
          <w:i/>
          <w:color w:val="auto"/>
          <w:sz w:val="18"/>
          <w:szCs w:val="18"/>
        </w:rPr>
        <w:t xml:space="preserve"> </w:t>
      </w:r>
      <w:r w:rsidR="007F6087" w:rsidRPr="006A25B7">
        <w:rPr>
          <w:rFonts w:cs="Arial"/>
          <w:color w:val="auto"/>
          <w:sz w:val="18"/>
          <w:szCs w:val="18"/>
        </w:rPr>
        <w:t>Riley,</w:t>
      </w:r>
      <w:r w:rsidR="007F6087" w:rsidRPr="006A25B7">
        <w:rPr>
          <w:rFonts w:cs="Arial"/>
          <w:i/>
          <w:color w:val="auto"/>
          <w:sz w:val="18"/>
          <w:szCs w:val="18"/>
        </w:rPr>
        <w:t xml:space="preserve"> </w:t>
      </w:r>
      <w:r w:rsidR="007F6087" w:rsidRPr="006A25B7">
        <w:rPr>
          <w:rFonts w:cs="Arial"/>
          <w:color w:val="auto"/>
          <w:sz w:val="18"/>
          <w:szCs w:val="18"/>
        </w:rPr>
        <w:t>H.B.</w:t>
      </w:r>
      <w:r w:rsidR="007F6087" w:rsidRPr="006A25B7">
        <w:rPr>
          <w:rFonts w:cs="Arial"/>
          <w:i/>
          <w:color w:val="auto"/>
          <w:sz w:val="18"/>
          <w:szCs w:val="18"/>
        </w:rPr>
        <w:t xml:space="preserve"> </w:t>
      </w:r>
      <w:r w:rsidR="007F6087" w:rsidRPr="006A25B7">
        <w:rPr>
          <w:rFonts w:cs="Arial"/>
          <w:color w:val="auto"/>
          <w:sz w:val="18"/>
          <w:szCs w:val="18"/>
        </w:rPr>
        <w:t>Performance</w:t>
      </w:r>
      <w:r w:rsidR="007F6087" w:rsidRPr="006A25B7">
        <w:rPr>
          <w:rFonts w:cs="Arial"/>
          <w:i/>
          <w:color w:val="auto"/>
          <w:sz w:val="18"/>
          <w:szCs w:val="18"/>
        </w:rPr>
        <w:t xml:space="preserve"> </w:t>
      </w:r>
      <w:r w:rsidR="007F6087" w:rsidRPr="006A25B7">
        <w:rPr>
          <w:rFonts w:cs="Arial"/>
          <w:color w:val="auto"/>
          <w:sz w:val="18"/>
          <w:szCs w:val="18"/>
        </w:rPr>
        <w:t>Study</w:t>
      </w:r>
      <w:r w:rsidR="007F6087" w:rsidRPr="006A25B7">
        <w:rPr>
          <w:rFonts w:cs="Arial"/>
          <w:i/>
          <w:color w:val="auto"/>
          <w:sz w:val="18"/>
          <w:szCs w:val="18"/>
        </w:rPr>
        <w:t xml:space="preserve"> </w:t>
      </w:r>
      <w:r w:rsidR="007F6087" w:rsidRPr="006A25B7">
        <w:rPr>
          <w:rFonts w:cs="Arial"/>
          <w:color w:val="auto"/>
          <w:sz w:val="18"/>
          <w:szCs w:val="18"/>
        </w:rPr>
        <w:t>of</w:t>
      </w:r>
      <w:r w:rsidR="007F6087" w:rsidRPr="006A25B7">
        <w:rPr>
          <w:rFonts w:cs="Arial"/>
          <w:i/>
          <w:color w:val="auto"/>
          <w:sz w:val="18"/>
          <w:szCs w:val="18"/>
        </w:rPr>
        <w:t xml:space="preserve"> </w:t>
      </w:r>
      <w:r w:rsidR="007F6087" w:rsidRPr="006A25B7">
        <w:rPr>
          <w:rFonts w:cs="Arial"/>
          <w:color w:val="auto"/>
          <w:sz w:val="18"/>
          <w:szCs w:val="18"/>
        </w:rPr>
        <w:t>Different</w:t>
      </w:r>
      <w:r w:rsidR="007F6087" w:rsidRPr="006A25B7">
        <w:rPr>
          <w:rFonts w:cs="Arial"/>
          <w:i/>
          <w:color w:val="auto"/>
          <w:sz w:val="18"/>
          <w:szCs w:val="18"/>
        </w:rPr>
        <w:t xml:space="preserve"> </w:t>
      </w:r>
      <w:r w:rsidR="007F6087" w:rsidRPr="006A25B7">
        <w:rPr>
          <w:rFonts w:cs="Arial"/>
          <w:color w:val="auto"/>
          <w:sz w:val="18"/>
          <w:szCs w:val="18"/>
        </w:rPr>
        <w:t>Denoising</w:t>
      </w:r>
      <w:r w:rsidR="007F6087" w:rsidRPr="00744103">
        <w:rPr>
          <w:rFonts w:cs="Arial"/>
          <w:i/>
          <w:color w:val="auto"/>
          <w:sz w:val="18"/>
          <w:szCs w:val="18"/>
        </w:rPr>
        <w:t xml:space="preserve"> </w:t>
      </w:r>
      <w:r w:rsidR="007F6087" w:rsidRPr="00744103">
        <w:rPr>
          <w:rFonts w:cs="Arial"/>
          <w:color w:val="auto"/>
          <w:sz w:val="18"/>
          <w:szCs w:val="18"/>
        </w:rPr>
        <w:t>Methods</w:t>
      </w:r>
      <w:r w:rsidR="007F6087" w:rsidRPr="00744103">
        <w:rPr>
          <w:rFonts w:cs="Arial"/>
          <w:i/>
          <w:color w:val="auto"/>
          <w:sz w:val="18"/>
          <w:szCs w:val="18"/>
        </w:rPr>
        <w:t xml:space="preserve"> </w:t>
      </w:r>
      <w:r w:rsidR="007F6087" w:rsidRPr="00744103">
        <w:rPr>
          <w:rFonts w:cs="Arial"/>
          <w:color w:val="auto"/>
          <w:sz w:val="18"/>
          <w:szCs w:val="18"/>
        </w:rPr>
        <w:t>for</w:t>
      </w:r>
      <w:r w:rsidR="007F6087" w:rsidRPr="00744103">
        <w:rPr>
          <w:rFonts w:cs="Arial"/>
          <w:i/>
          <w:color w:val="auto"/>
          <w:sz w:val="18"/>
          <w:szCs w:val="18"/>
        </w:rPr>
        <w:t xml:space="preserve"> </w:t>
      </w:r>
      <w:r w:rsidR="007F6087" w:rsidRPr="00744103">
        <w:rPr>
          <w:rFonts w:cs="Arial"/>
          <w:color w:val="auto"/>
          <w:sz w:val="18"/>
          <w:szCs w:val="18"/>
        </w:rPr>
        <w:t>ECG</w:t>
      </w:r>
      <w:r w:rsidR="007F6087" w:rsidRPr="00744103">
        <w:rPr>
          <w:rFonts w:cs="Arial"/>
          <w:i/>
          <w:color w:val="auto"/>
          <w:sz w:val="18"/>
          <w:szCs w:val="18"/>
        </w:rPr>
        <w:t xml:space="preserve"> </w:t>
      </w:r>
      <w:r w:rsidR="007F6087" w:rsidRPr="00744103">
        <w:rPr>
          <w:rFonts w:cs="Arial"/>
          <w:color w:val="auto"/>
          <w:sz w:val="18"/>
          <w:szCs w:val="18"/>
        </w:rPr>
        <w:t>Signals.</w:t>
      </w:r>
      <w:r w:rsidR="007F6087" w:rsidRPr="00744103">
        <w:rPr>
          <w:rFonts w:cs="Arial"/>
          <w:i/>
          <w:color w:val="auto"/>
          <w:sz w:val="18"/>
          <w:szCs w:val="18"/>
        </w:rPr>
        <w:t xml:space="preserve"> </w:t>
      </w:r>
      <w:r w:rsidR="007F6087" w:rsidRPr="00744103">
        <w:rPr>
          <w:rFonts w:cs="Arial"/>
          <w:i/>
          <w:iCs/>
          <w:color w:val="auto"/>
          <w:sz w:val="18"/>
          <w:szCs w:val="18"/>
        </w:rPr>
        <w:t xml:space="preserve">Procedia Comput. Sci. </w:t>
      </w:r>
      <w:r w:rsidR="007F6087" w:rsidRPr="00744103">
        <w:rPr>
          <w:rFonts w:cs="Arial"/>
          <w:b/>
          <w:color w:val="auto"/>
          <w:sz w:val="18"/>
          <w:szCs w:val="18"/>
        </w:rPr>
        <w:t>2014</w:t>
      </w:r>
      <w:r w:rsidR="007F6087" w:rsidRPr="00744103">
        <w:rPr>
          <w:rFonts w:cs="Arial"/>
          <w:color w:val="auto"/>
          <w:sz w:val="18"/>
          <w:szCs w:val="18"/>
        </w:rPr>
        <w:t>,</w:t>
      </w:r>
      <w:r w:rsidR="007F6087" w:rsidRPr="00744103">
        <w:rPr>
          <w:rFonts w:cs="Arial"/>
          <w:i/>
          <w:color w:val="auto"/>
          <w:sz w:val="18"/>
          <w:szCs w:val="18"/>
        </w:rPr>
        <w:t xml:space="preserve"> 37</w:t>
      </w:r>
      <w:r w:rsidR="007F6087" w:rsidRPr="00744103">
        <w:rPr>
          <w:rFonts w:cs="Arial"/>
          <w:color w:val="auto"/>
          <w:sz w:val="18"/>
          <w:szCs w:val="18"/>
        </w:rPr>
        <w:t>,</w:t>
      </w:r>
      <w:r w:rsidR="007F6087" w:rsidRPr="00744103">
        <w:rPr>
          <w:rFonts w:cs="Arial"/>
          <w:i/>
          <w:color w:val="auto"/>
          <w:sz w:val="18"/>
          <w:szCs w:val="18"/>
        </w:rPr>
        <w:t xml:space="preserve"> </w:t>
      </w:r>
      <w:r w:rsidR="007F6087" w:rsidRPr="00744103">
        <w:rPr>
          <w:rFonts w:cs="Arial"/>
          <w:color w:val="auto"/>
          <w:sz w:val="18"/>
          <w:szCs w:val="18"/>
        </w:rPr>
        <w:t>325–32.</w:t>
      </w:r>
    </w:p>
    <w:p w14:paraId="5EA420AD" w14:textId="0AE400D1" w:rsidR="007F6087" w:rsidRPr="000B4CFB"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554" w:author="Safdar Muhammad Farhan (DOKT)" w:date="2022-12-05T14:18:00Z">
        <w:del w:id="555" w:author="Safdar Muhammad Farhan (DOKT) [2]" w:date="2022-12-06T12:05:00Z">
          <w:r w:rsidDel="0038396E">
            <w:rPr>
              <w:rFonts w:cs="Arial"/>
              <w:color w:val="auto"/>
              <w:sz w:val="18"/>
              <w:szCs w:val="18"/>
            </w:rPr>
            <w:delText>[</w:delText>
          </w:r>
          <w:r w:rsidDel="0038396E">
            <w:rPr>
              <w:rFonts w:cs="Arial"/>
              <w:color w:val="auto"/>
              <w:sz w:val="18"/>
              <w:szCs w:val="18"/>
            </w:rPr>
            <w:delText>24</w:delText>
          </w:r>
          <w:r w:rsidDel="0038396E">
            <w:rPr>
              <w:rFonts w:cs="Arial"/>
              <w:color w:val="auto"/>
              <w:sz w:val="18"/>
              <w:szCs w:val="18"/>
            </w:rPr>
            <w:delText xml:space="preserve">] </w:delText>
          </w:r>
        </w:del>
      </w:ins>
      <w:r w:rsidR="007F6087" w:rsidRPr="0045196C">
        <w:rPr>
          <w:rFonts w:cs="Arial"/>
          <w:color w:val="auto"/>
          <w:sz w:val="18"/>
          <w:szCs w:val="18"/>
        </w:rPr>
        <w:t>Gusev,</w:t>
      </w:r>
      <w:r w:rsidR="007F6087" w:rsidRPr="00AD2616">
        <w:rPr>
          <w:rFonts w:cs="Arial"/>
          <w:i/>
          <w:color w:val="auto"/>
          <w:sz w:val="18"/>
          <w:szCs w:val="18"/>
        </w:rPr>
        <w:t xml:space="preserve"> </w:t>
      </w:r>
      <w:r w:rsidR="007F6087" w:rsidRPr="0045196C">
        <w:rPr>
          <w:rFonts w:cs="Arial"/>
          <w:color w:val="auto"/>
          <w:sz w:val="18"/>
          <w:szCs w:val="18"/>
        </w:rPr>
        <w:t>M.;</w:t>
      </w:r>
      <w:r w:rsidR="007F6087" w:rsidRPr="00AD2616">
        <w:rPr>
          <w:rFonts w:cs="Arial"/>
          <w:i/>
          <w:color w:val="auto"/>
          <w:sz w:val="18"/>
          <w:szCs w:val="18"/>
        </w:rPr>
        <w:t xml:space="preserve"> </w:t>
      </w:r>
      <w:r w:rsidR="007F6087" w:rsidRPr="0045196C">
        <w:rPr>
          <w:rFonts w:cs="Arial"/>
          <w:color w:val="auto"/>
          <w:sz w:val="18"/>
          <w:szCs w:val="18"/>
        </w:rPr>
        <w:t>Domazet,</w:t>
      </w:r>
      <w:r w:rsidR="007F6087" w:rsidRPr="00AD2616">
        <w:rPr>
          <w:rFonts w:cs="Arial"/>
          <w:i/>
          <w:color w:val="auto"/>
          <w:sz w:val="18"/>
          <w:szCs w:val="18"/>
        </w:rPr>
        <w:t xml:space="preserve"> </w:t>
      </w:r>
      <w:r w:rsidR="007F6087" w:rsidRPr="0045196C">
        <w:rPr>
          <w:rFonts w:cs="Arial"/>
          <w:color w:val="auto"/>
          <w:sz w:val="18"/>
          <w:szCs w:val="18"/>
        </w:rPr>
        <w:t>E.</w:t>
      </w:r>
      <w:r w:rsidR="007F6087" w:rsidRPr="00AD2616">
        <w:rPr>
          <w:rFonts w:cs="Arial"/>
          <w:i/>
          <w:color w:val="auto"/>
          <w:sz w:val="18"/>
          <w:szCs w:val="18"/>
        </w:rPr>
        <w:t xml:space="preserve"> </w:t>
      </w:r>
      <w:r w:rsidR="007F6087" w:rsidRPr="0045196C">
        <w:rPr>
          <w:rFonts w:cs="Arial"/>
          <w:color w:val="auto"/>
          <w:sz w:val="18"/>
          <w:szCs w:val="18"/>
        </w:rPr>
        <w:t>Optimal</w:t>
      </w:r>
      <w:r w:rsidR="007F6087" w:rsidRPr="00AD2616">
        <w:rPr>
          <w:rFonts w:cs="Arial"/>
          <w:i/>
          <w:color w:val="auto"/>
          <w:sz w:val="18"/>
          <w:szCs w:val="18"/>
        </w:rPr>
        <w:t xml:space="preserve"> </w:t>
      </w:r>
      <w:r w:rsidR="007F6087" w:rsidRPr="0045196C">
        <w:rPr>
          <w:rFonts w:cs="Arial"/>
          <w:color w:val="auto"/>
          <w:sz w:val="18"/>
          <w:szCs w:val="18"/>
        </w:rPr>
        <w:t>DSP</w:t>
      </w:r>
      <w:r w:rsidR="007F6087" w:rsidRPr="00AD2616">
        <w:rPr>
          <w:rFonts w:cs="Arial"/>
          <w:i/>
          <w:color w:val="auto"/>
          <w:sz w:val="18"/>
          <w:szCs w:val="18"/>
        </w:rPr>
        <w:t xml:space="preserve"> </w:t>
      </w:r>
      <w:r w:rsidR="007F6087" w:rsidRPr="0045196C">
        <w:rPr>
          <w:rFonts w:cs="Arial"/>
          <w:color w:val="auto"/>
          <w:sz w:val="18"/>
          <w:szCs w:val="18"/>
        </w:rPr>
        <w:t>bandpass</w:t>
      </w:r>
      <w:r w:rsidR="007F6087" w:rsidRPr="00AD2616">
        <w:rPr>
          <w:rFonts w:cs="Arial"/>
          <w:i/>
          <w:color w:val="auto"/>
          <w:sz w:val="18"/>
          <w:szCs w:val="18"/>
        </w:rPr>
        <w:t xml:space="preserve"> </w:t>
      </w:r>
      <w:r w:rsidR="007F6087" w:rsidRPr="0045196C">
        <w:rPr>
          <w:rFonts w:cs="Arial"/>
          <w:color w:val="auto"/>
          <w:sz w:val="18"/>
          <w:szCs w:val="18"/>
        </w:rPr>
        <w:t>filtering</w:t>
      </w:r>
      <w:r w:rsidR="007F6087" w:rsidRPr="00AD2616">
        <w:rPr>
          <w:rFonts w:cs="Arial"/>
          <w:i/>
          <w:color w:val="auto"/>
          <w:sz w:val="18"/>
          <w:szCs w:val="18"/>
        </w:rPr>
        <w:t xml:space="preserve"> </w:t>
      </w:r>
      <w:r w:rsidR="007F6087" w:rsidRPr="0045196C">
        <w:rPr>
          <w:rFonts w:cs="Arial"/>
          <w:color w:val="auto"/>
          <w:sz w:val="18"/>
          <w:szCs w:val="18"/>
        </w:rPr>
        <w:t>for</w:t>
      </w:r>
      <w:r w:rsidR="007F6087" w:rsidRPr="00AD2616">
        <w:rPr>
          <w:rFonts w:cs="Arial"/>
          <w:i/>
          <w:color w:val="auto"/>
          <w:sz w:val="18"/>
          <w:szCs w:val="18"/>
        </w:rPr>
        <w:t xml:space="preserve"> </w:t>
      </w:r>
      <w:r w:rsidR="007F6087" w:rsidRPr="0045196C">
        <w:rPr>
          <w:rFonts w:cs="Arial"/>
          <w:color w:val="auto"/>
          <w:sz w:val="18"/>
          <w:szCs w:val="18"/>
        </w:rPr>
        <w:t>QRS</w:t>
      </w:r>
      <w:r w:rsidR="007F6087" w:rsidRPr="00AD2616">
        <w:rPr>
          <w:rFonts w:cs="Arial"/>
          <w:i/>
          <w:color w:val="auto"/>
          <w:sz w:val="18"/>
          <w:szCs w:val="18"/>
        </w:rPr>
        <w:t xml:space="preserve"> </w:t>
      </w:r>
      <w:r w:rsidR="007F6087" w:rsidRPr="0045196C">
        <w:rPr>
          <w:rFonts w:cs="Arial"/>
          <w:color w:val="auto"/>
          <w:sz w:val="18"/>
          <w:szCs w:val="18"/>
        </w:rPr>
        <w:t>detection.</w:t>
      </w:r>
      <w:r w:rsidR="007F6087" w:rsidRPr="00AD2616">
        <w:rPr>
          <w:rFonts w:cs="Arial"/>
          <w:i/>
          <w:color w:val="auto"/>
          <w:sz w:val="18"/>
          <w:szCs w:val="18"/>
        </w:rPr>
        <w:t xml:space="preserve"> </w:t>
      </w:r>
      <w:r w:rsidR="007F6087">
        <w:rPr>
          <w:rFonts w:cs="Arial"/>
          <w:color w:val="auto"/>
          <w:sz w:val="18"/>
          <w:szCs w:val="18"/>
        </w:rPr>
        <w:t>In</w:t>
      </w:r>
      <w:r w:rsidR="007F6087" w:rsidRPr="00AD2616">
        <w:rPr>
          <w:rFonts w:cs="Arial"/>
          <w:i/>
          <w:color w:val="auto"/>
          <w:sz w:val="18"/>
          <w:szCs w:val="18"/>
        </w:rPr>
        <w:t xml:space="preserve"> </w:t>
      </w:r>
      <w:r w:rsidR="007F6087">
        <w:rPr>
          <w:rFonts w:cs="Arial"/>
          <w:color w:val="auto"/>
          <w:sz w:val="18"/>
          <w:szCs w:val="18"/>
        </w:rPr>
        <w:t>Proceedings</w:t>
      </w:r>
      <w:r w:rsidR="007F6087" w:rsidRPr="00AD2616">
        <w:rPr>
          <w:rFonts w:cs="Arial"/>
          <w:i/>
          <w:color w:val="auto"/>
          <w:sz w:val="18"/>
          <w:szCs w:val="18"/>
        </w:rPr>
        <w:t xml:space="preserve"> </w:t>
      </w:r>
      <w:r w:rsidR="007F6087" w:rsidRPr="000B4CFB">
        <w:rPr>
          <w:rFonts w:cs="Arial"/>
          <w:color w:val="auto"/>
          <w:sz w:val="18"/>
          <w:szCs w:val="18"/>
        </w:rPr>
        <w:t>of</w:t>
      </w:r>
      <w:r w:rsidR="007F6087" w:rsidRPr="000B4CFB">
        <w:rPr>
          <w:rFonts w:cs="Arial"/>
          <w:i/>
          <w:color w:val="auto"/>
          <w:sz w:val="18"/>
          <w:szCs w:val="18"/>
        </w:rPr>
        <w:t xml:space="preserve"> </w:t>
      </w:r>
      <w:r w:rsidR="007F6087" w:rsidRPr="000B4CFB">
        <w:rPr>
          <w:rFonts w:cs="Arial"/>
          <w:color w:val="auto"/>
          <w:sz w:val="18"/>
          <w:szCs w:val="18"/>
        </w:rPr>
        <w:t>the</w:t>
      </w:r>
      <w:r w:rsidR="007F6087" w:rsidRPr="000B4CFB">
        <w:rPr>
          <w:rFonts w:cs="Arial"/>
          <w:i/>
          <w:color w:val="auto"/>
          <w:sz w:val="18"/>
          <w:szCs w:val="18"/>
        </w:rPr>
        <w:t xml:space="preserve"> </w:t>
      </w:r>
      <w:r w:rsidR="007F6087" w:rsidRPr="000B4CFB">
        <w:rPr>
          <w:rFonts w:cs="Arial"/>
          <w:color w:val="auto"/>
          <w:sz w:val="18"/>
          <w:szCs w:val="18"/>
        </w:rPr>
        <w:t>2018</w:t>
      </w:r>
      <w:r w:rsidR="007F6087" w:rsidRPr="000B4CFB">
        <w:rPr>
          <w:rFonts w:cs="Arial"/>
          <w:i/>
          <w:color w:val="auto"/>
          <w:sz w:val="18"/>
          <w:szCs w:val="18"/>
        </w:rPr>
        <w:t xml:space="preserve"> </w:t>
      </w:r>
      <w:r w:rsidR="007F6087" w:rsidRPr="000B4CFB">
        <w:rPr>
          <w:rFonts w:cs="Arial"/>
          <w:color w:val="auto"/>
          <w:sz w:val="18"/>
          <w:szCs w:val="18"/>
        </w:rPr>
        <w:t>41st</w:t>
      </w:r>
      <w:r w:rsidR="007F6087" w:rsidRPr="000B4CFB">
        <w:rPr>
          <w:rFonts w:cs="Arial"/>
          <w:i/>
          <w:color w:val="auto"/>
          <w:sz w:val="18"/>
          <w:szCs w:val="18"/>
        </w:rPr>
        <w:t xml:space="preserve"> </w:t>
      </w:r>
      <w:r w:rsidR="007F6087" w:rsidRPr="000B4CFB">
        <w:rPr>
          <w:rFonts w:cs="Arial"/>
          <w:color w:val="auto"/>
          <w:sz w:val="18"/>
          <w:szCs w:val="18"/>
        </w:rPr>
        <w:t>International</w:t>
      </w:r>
      <w:r w:rsidR="007F6087" w:rsidRPr="000B4CFB">
        <w:rPr>
          <w:rFonts w:cs="Arial"/>
          <w:i/>
          <w:color w:val="auto"/>
          <w:sz w:val="18"/>
          <w:szCs w:val="18"/>
        </w:rPr>
        <w:t xml:space="preserve"> </w:t>
      </w:r>
      <w:r w:rsidR="007F6087" w:rsidRPr="000B4CFB">
        <w:rPr>
          <w:rFonts w:cs="Arial"/>
          <w:color w:val="auto"/>
          <w:sz w:val="18"/>
          <w:szCs w:val="18"/>
        </w:rPr>
        <w:t>Convention</w:t>
      </w:r>
      <w:r w:rsidR="007F6087" w:rsidRPr="000B4CFB">
        <w:rPr>
          <w:rFonts w:cs="Arial"/>
          <w:i/>
          <w:color w:val="auto"/>
          <w:sz w:val="18"/>
          <w:szCs w:val="18"/>
        </w:rPr>
        <w:t xml:space="preserve"> </w:t>
      </w:r>
      <w:r w:rsidR="007F6087" w:rsidRPr="000B4CFB">
        <w:rPr>
          <w:rFonts w:cs="Arial"/>
          <w:color w:val="auto"/>
          <w:sz w:val="18"/>
          <w:szCs w:val="18"/>
        </w:rPr>
        <w:t>on</w:t>
      </w:r>
      <w:r w:rsidR="007F6087" w:rsidRPr="000B4CFB">
        <w:rPr>
          <w:rFonts w:cs="Arial"/>
          <w:i/>
          <w:color w:val="auto"/>
          <w:sz w:val="18"/>
          <w:szCs w:val="18"/>
        </w:rPr>
        <w:t xml:space="preserve"> </w:t>
      </w:r>
      <w:r w:rsidR="007F6087" w:rsidRPr="000B4CFB">
        <w:rPr>
          <w:rFonts w:cs="Arial"/>
          <w:color w:val="auto"/>
          <w:sz w:val="18"/>
          <w:szCs w:val="18"/>
        </w:rPr>
        <w:t>Information</w:t>
      </w:r>
      <w:r w:rsidR="007F6087" w:rsidRPr="000B4CFB">
        <w:rPr>
          <w:rFonts w:cs="Arial"/>
          <w:i/>
          <w:color w:val="auto"/>
          <w:sz w:val="18"/>
          <w:szCs w:val="18"/>
        </w:rPr>
        <w:t xml:space="preserve"> </w:t>
      </w:r>
      <w:r w:rsidR="007F6087" w:rsidRPr="000B4CFB">
        <w:rPr>
          <w:rFonts w:cs="Arial"/>
          <w:color w:val="auto"/>
          <w:sz w:val="18"/>
          <w:szCs w:val="18"/>
        </w:rPr>
        <w:t>and</w:t>
      </w:r>
      <w:r w:rsidR="007F6087" w:rsidRPr="000B4CFB">
        <w:rPr>
          <w:rFonts w:cs="Arial"/>
          <w:i/>
          <w:color w:val="auto"/>
          <w:sz w:val="18"/>
          <w:szCs w:val="18"/>
        </w:rPr>
        <w:t xml:space="preserve"> </w:t>
      </w:r>
      <w:r w:rsidR="007F6087" w:rsidRPr="000B4CFB">
        <w:rPr>
          <w:rFonts w:cs="Arial"/>
          <w:color w:val="auto"/>
          <w:sz w:val="18"/>
          <w:szCs w:val="18"/>
        </w:rPr>
        <w:t>Communication</w:t>
      </w:r>
      <w:r w:rsidR="007F6087" w:rsidRPr="000B4CFB">
        <w:rPr>
          <w:rFonts w:cs="Arial"/>
          <w:i/>
          <w:color w:val="auto"/>
          <w:sz w:val="18"/>
          <w:szCs w:val="18"/>
        </w:rPr>
        <w:t xml:space="preserve"> </w:t>
      </w:r>
      <w:r w:rsidR="007F6087" w:rsidRPr="000B4CFB">
        <w:rPr>
          <w:rFonts w:cs="Arial"/>
          <w:color w:val="auto"/>
          <w:sz w:val="18"/>
          <w:szCs w:val="18"/>
        </w:rPr>
        <w:t>Technology,</w:t>
      </w:r>
      <w:r w:rsidR="007F6087" w:rsidRPr="000B4CFB">
        <w:rPr>
          <w:rFonts w:cs="Arial"/>
          <w:i/>
          <w:color w:val="auto"/>
          <w:sz w:val="18"/>
          <w:szCs w:val="18"/>
        </w:rPr>
        <w:t xml:space="preserve"> </w:t>
      </w:r>
      <w:r w:rsidR="007F6087" w:rsidRPr="000B4CFB">
        <w:rPr>
          <w:rFonts w:cs="Arial"/>
          <w:color w:val="auto"/>
          <w:sz w:val="18"/>
          <w:szCs w:val="18"/>
        </w:rPr>
        <w:t>Electronics</w:t>
      </w:r>
      <w:r w:rsidR="007F6087" w:rsidRPr="000B4CFB">
        <w:rPr>
          <w:rFonts w:cs="Arial"/>
          <w:i/>
          <w:color w:val="auto"/>
          <w:sz w:val="18"/>
          <w:szCs w:val="18"/>
        </w:rPr>
        <w:t xml:space="preserve"> </w:t>
      </w:r>
      <w:r w:rsidR="007F6087" w:rsidRPr="000B4CFB">
        <w:rPr>
          <w:rFonts w:cs="Arial"/>
          <w:color w:val="auto"/>
          <w:sz w:val="18"/>
          <w:szCs w:val="18"/>
        </w:rPr>
        <w:t>and</w:t>
      </w:r>
      <w:r w:rsidR="007F6087" w:rsidRPr="000B4CFB">
        <w:rPr>
          <w:rFonts w:cs="Arial"/>
          <w:i/>
          <w:color w:val="auto"/>
          <w:sz w:val="18"/>
          <w:szCs w:val="18"/>
        </w:rPr>
        <w:t xml:space="preserve"> </w:t>
      </w:r>
      <w:r w:rsidR="007F6087" w:rsidRPr="000B4CFB">
        <w:rPr>
          <w:rFonts w:cs="Arial"/>
          <w:color w:val="auto"/>
          <w:sz w:val="18"/>
          <w:szCs w:val="18"/>
        </w:rPr>
        <w:t>Microelectronics</w:t>
      </w:r>
      <w:r w:rsidR="007F6087" w:rsidRPr="000B4CFB">
        <w:rPr>
          <w:rFonts w:cs="Arial"/>
          <w:i/>
          <w:color w:val="auto"/>
          <w:sz w:val="18"/>
          <w:szCs w:val="18"/>
        </w:rPr>
        <w:t xml:space="preserve"> </w:t>
      </w:r>
      <w:r w:rsidR="007F6087" w:rsidRPr="000B4CFB">
        <w:rPr>
          <w:rFonts w:cs="Arial"/>
          <w:color w:val="auto"/>
          <w:sz w:val="18"/>
          <w:szCs w:val="18"/>
        </w:rPr>
        <w:t>(MIPRO),</w:t>
      </w:r>
      <w:r w:rsidR="007F6087">
        <w:rPr>
          <w:rFonts w:cs="Arial"/>
          <w:color w:val="auto"/>
          <w:sz w:val="18"/>
          <w:szCs w:val="18"/>
        </w:rPr>
        <w:t xml:space="preserve"> </w:t>
      </w:r>
      <w:r w:rsidR="007F6087" w:rsidRPr="00EC24BE">
        <w:rPr>
          <w:rFonts w:cs="Arial"/>
          <w:color w:val="auto"/>
          <w:sz w:val="18"/>
          <w:szCs w:val="18"/>
          <w:highlight w:val="yellow"/>
        </w:rPr>
        <w:t>Opatija, Croatia, 12</w:t>
      </w:r>
      <w:r w:rsidR="007F6087">
        <w:rPr>
          <w:rFonts w:cs="Arial"/>
          <w:color w:val="auto"/>
          <w:sz w:val="18"/>
          <w:szCs w:val="18"/>
          <w:highlight w:val="yellow"/>
        </w:rPr>
        <w:t>–</w:t>
      </w:r>
      <w:r w:rsidR="007F6087" w:rsidRPr="00EC24BE">
        <w:rPr>
          <w:rFonts w:cs="Arial"/>
          <w:color w:val="auto"/>
          <w:sz w:val="18"/>
          <w:szCs w:val="18"/>
          <w:highlight w:val="yellow"/>
        </w:rPr>
        <w:t>25 May</w:t>
      </w:r>
      <w:r w:rsidR="007F6087" w:rsidRPr="00D213C8">
        <w:rPr>
          <w:rFonts w:cs="Arial"/>
          <w:color w:val="auto"/>
          <w:sz w:val="18"/>
          <w:szCs w:val="18"/>
        </w:rPr>
        <w:t xml:space="preserve"> </w:t>
      </w:r>
      <w:r w:rsidR="007F6087" w:rsidRPr="000B4CFB">
        <w:rPr>
          <w:rFonts w:cs="Arial"/>
          <w:color w:val="auto"/>
          <w:sz w:val="18"/>
          <w:szCs w:val="18"/>
        </w:rPr>
        <w:t>2018</w:t>
      </w:r>
      <w:r w:rsidR="007F6087">
        <w:rPr>
          <w:rFonts w:cs="Arial"/>
          <w:color w:val="auto"/>
          <w:sz w:val="18"/>
          <w:szCs w:val="18"/>
        </w:rPr>
        <w:t>;</w:t>
      </w:r>
      <w:r w:rsidR="007F6087" w:rsidRPr="000B4CFB">
        <w:rPr>
          <w:rFonts w:cs="Arial"/>
          <w:i/>
          <w:color w:val="auto"/>
          <w:sz w:val="18"/>
          <w:szCs w:val="18"/>
        </w:rPr>
        <w:t xml:space="preserve"> </w:t>
      </w:r>
      <w:r w:rsidR="007F6087" w:rsidRPr="000B4CFB">
        <w:rPr>
          <w:rFonts w:cs="Arial"/>
          <w:color w:val="auto"/>
          <w:sz w:val="18"/>
          <w:szCs w:val="18"/>
        </w:rPr>
        <w:t>pp.</w:t>
      </w:r>
      <w:r w:rsidR="007F6087" w:rsidRPr="000B4CFB">
        <w:rPr>
          <w:rFonts w:cs="Arial"/>
          <w:i/>
          <w:color w:val="auto"/>
          <w:sz w:val="18"/>
          <w:szCs w:val="18"/>
        </w:rPr>
        <w:t xml:space="preserve"> </w:t>
      </w:r>
      <w:r w:rsidR="007F6087" w:rsidRPr="000B4CFB">
        <w:rPr>
          <w:rFonts w:cs="Arial"/>
          <w:color w:val="auto"/>
          <w:sz w:val="18"/>
          <w:szCs w:val="18"/>
        </w:rPr>
        <w:t>0303</w:t>
      </w:r>
      <w:r w:rsidR="007F6087">
        <w:rPr>
          <w:rFonts w:cs="Arial"/>
          <w:color w:val="auto"/>
          <w:sz w:val="18"/>
          <w:szCs w:val="18"/>
        </w:rPr>
        <w:t>–</w:t>
      </w:r>
      <w:r w:rsidR="007F6087" w:rsidRPr="000B4CFB">
        <w:rPr>
          <w:rFonts w:cs="Arial"/>
          <w:color w:val="auto"/>
          <w:sz w:val="18"/>
          <w:szCs w:val="18"/>
        </w:rPr>
        <w:t>0308.</w:t>
      </w:r>
      <w:r w:rsidR="007F6087" w:rsidRPr="000B4CFB">
        <w:rPr>
          <w:rFonts w:cs="Arial"/>
          <w:i/>
          <w:color w:val="auto"/>
          <w:sz w:val="18"/>
          <w:szCs w:val="18"/>
        </w:rPr>
        <w:t xml:space="preserve"> </w:t>
      </w:r>
      <w:r w:rsidR="007F6087" w:rsidRPr="000B4CFB">
        <w:rPr>
          <w:rFonts w:cs="Arial"/>
          <w:color w:val="auto"/>
          <w:sz w:val="18"/>
          <w:szCs w:val="18"/>
        </w:rPr>
        <w:t>https://doi.org/10.23919/MIPRO.2018.8400058.</w:t>
      </w:r>
    </w:p>
    <w:p w14:paraId="598675AC" w14:textId="39A47649" w:rsidR="007F6087" w:rsidRPr="00EC034C"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556" w:author="Safdar Muhammad Farhan (DOKT)" w:date="2022-12-05T14:18:00Z">
        <w:del w:id="557" w:author="Safdar Muhammad Farhan (DOKT) [2]" w:date="2022-12-06T12:05:00Z">
          <w:r w:rsidDel="0038396E">
            <w:rPr>
              <w:rFonts w:cs="Arial"/>
              <w:color w:val="auto"/>
              <w:sz w:val="18"/>
              <w:szCs w:val="18"/>
            </w:rPr>
            <w:delText>[</w:delText>
          </w:r>
          <w:r w:rsidDel="0038396E">
            <w:rPr>
              <w:rFonts w:cs="Arial"/>
              <w:color w:val="auto"/>
              <w:sz w:val="18"/>
              <w:szCs w:val="18"/>
            </w:rPr>
            <w:delText>25</w:delText>
          </w:r>
          <w:r w:rsidDel="0038396E">
            <w:rPr>
              <w:rFonts w:cs="Arial"/>
              <w:color w:val="auto"/>
              <w:sz w:val="18"/>
              <w:szCs w:val="18"/>
            </w:rPr>
            <w:delText xml:space="preserve">] </w:delText>
          </w:r>
        </w:del>
      </w:ins>
      <w:r w:rsidR="007F6087" w:rsidRPr="002972A8">
        <w:rPr>
          <w:rFonts w:cs="Arial"/>
          <w:color w:val="auto"/>
          <w:sz w:val="18"/>
          <w:szCs w:val="18"/>
        </w:rPr>
        <w:t>Xu,</w:t>
      </w:r>
      <w:r w:rsidR="007F6087" w:rsidRPr="00AD2616">
        <w:rPr>
          <w:rFonts w:cs="Arial"/>
          <w:i/>
          <w:color w:val="auto"/>
          <w:sz w:val="18"/>
          <w:szCs w:val="18"/>
        </w:rPr>
        <w:t xml:space="preserve"> </w:t>
      </w:r>
      <w:r w:rsidR="007F6087" w:rsidRPr="002972A8">
        <w:rPr>
          <w:rFonts w:cs="Arial"/>
          <w:color w:val="auto"/>
          <w:sz w:val="18"/>
          <w:szCs w:val="18"/>
        </w:rPr>
        <w:t>B.;</w:t>
      </w:r>
      <w:r w:rsidR="007F6087" w:rsidRPr="00AD2616">
        <w:rPr>
          <w:rFonts w:cs="Arial"/>
          <w:i/>
          <w:color w:val="auto"/>
          <w:sz w:val="18"/>
          <w:szCs w:val="18"/>
        </w:rPr>
        <w:t xml:space="preserve"> </w:t>
      </w:r>
      <w:r w:rsidR="007F6087" w:rsidRPr="002972A8">
        <w:rPr>
          <w:rFonts w:cs="Arial"/>
          <w:color w:val="auto"/>
          <w:sz w:val="18"/>
          <w:szCs w:val="18"/>
        </w:rPr>
        <w:t>Liu,</w:t>
      </w:r>
      <w:r w:rsidR="007F6087" w:rsidRPr="00AD2616">
        <w:rPr>
          <w:rFonts w:cs="Arial"/>
          <w:i/>
          <w:color w:val="auto"/>
          <w:sz w:val="18"/>
          <w:szCs w:val="18"/>
        </w:rPr>
        <w:t xml:space="preserve"> </w:t>
      </w:r>
      <w:r w:rsidR="007F6087" w:rsidRPr="002972A8">
        <w:rPr>
          <w:rFonts w:cs="Arial"/>
          <w:color w:val="auto"/>
          <w:sz w:val="18"/>
          <w:szCs w:val="18"/>
        </w:rPr>
        <w:t>R.;</w:t>
      </w:r>
      <w:r w:rsidR="007F6087" w:rsidRPr="00AD2616">
        <w:rPr>
          <w:rFonts w:cs="Arial"/>
          <w:i/>
          <w:color w:val="auto"/>
          <w:sz w:val="18"/>
          <w:szCs w:val="18"/>
        </w:rPr>
        <w:t xml:space="preserve"> </w:t>
      </w:r>
      <w:r w:rsidR="007F6087" w:rsidRPr="002972A8">
        <w:rPr>
          <w:rFonts w:cs="Arial"/>
          <w:color w:val="auto"/>
          <w:sz w:val="18"/>
          <w:szCs w:val="18"/>
        </w:rPr>
        <w:t>Shu,</w:t>
      </w:r>
      <w:r w:rsidR="007F6087" w:rsidRPr="00AD2616">
        <w:rPr>
          <w:rFonts w:cs="Arial"/>
          <w:i/>
          <w:color w:val="auto"/>
          <w:sz w:val="18"/>
          <w:szCs w:val="18"/>
        </w:rPr>
        <w:t xml:space="preserve"> </w:t>
      </w:r>
      <w:r w:rsidR="007F6087" w:rsidRPr="002972A8">
        <w:rPr>
          <w:rFonts w:cs="Arial"/>
          <w:color w:val="auto"/>
          <w:sz w:val="18"/>
          <w:szCs w:val="18"/>
        </w:rPr>
        <w:t>M.;</w:t>
      </w:r>
      <w:r w:rsidR="007F6087" w:rsidRPr="00AD2616">
        <w:rPr>
          <w:rFonts w:cs="Arial"/>
          <w:i/>
          <w:color w:val="auto"/>
          <w:sz w:val="18"/>
          <w:szCs w:val="18"/>
        </w:rPr>
        <w:t xml:space="preserve"> </w:t>
      </w:r>
      <w:r w:rsidR="007F6087" w:rsidRPr="002972A8">
        <w:rPr>
          <w:rFonts w:cs="Arial"/>
          <w:color w:val="auto"/>
          <w:sz w:val="18"/>
          <w:szCs w:val="18"/>
        </w:rPr>
        <w:t>Shang,</w:t>
      </w:r>
      <w:r w:rsidR="007F6087" w:rsidRPr="00AD2616">
        <w:rPr>
          <w:rFonts w:cs="Arial"/>
          <w:i/>
          <w:color w:val="auto"/>
          <w:sz w:val="18"/>
          <w:szCs w:val="18"/>
        </w:rPr>
        <w:t xml:space="preserve"> </w:t>
      </w:r>
      <w:r w:rsidR="007F6087" w:rsidRPr="002972A8">
        <w:rPr>
          <w:rFonts w:cs="Arial"/>
          <w:color w:val="auto"/>
          <w:sz w:val="18"/>
          <w:szCs w:val="18"/>
        </w:rPr>
        <w:t>X</w:t>
      </w:r>
      <w:r w:rsidR="007F6087" w:rsidRPr="00744103">
        <w:rPr>
          <w:rFonts w:cs="Arial"/>
          <w:color w:val="auto"/>
          <w:sz w:val="18"/>
          <w:szCs w:val="18"/>
        </w:rPr>
        <w:t>.;</w:t>
      </w:r>
      <w:r w:rsidR="007F6087" w:rsidRPr="00744103">
        <w:rPr>
          <w:rFonts w:cs="Arial"/>
          <w:i/>
          <w:color w:val="auto"/>
          <w:sz w:val="18"/>
          <w:szCs w:val="18"/>
        </w:rPr>
        <w:t xml:space="preserve"> </w:t>
      </w:r>
      <w:r w:rsidR="007F6087" w:rsidRPr="00744103">
        <w:rPr>
          <w:rFonts w:cs="Arial"/>
          <w:color w:val="auto"/>
          <w:sz w:val="18"/>
          <w:szCs w:val="18"/>
        </w:rPr>
        <w:t>Wang,</w:t>
      </w:r>
      <w:r w:rsidR="007F6087" w:rsidRPr="00744103">
        <w:rPr>
          <w:rFonts w:cs="Arial"/>
          <w:i/>
          <w:color w:val="auto"/>
          <w:sz w:val="18"/>
          <w:szCs w:val="18"/>
        </w:rPr>
        <w:t xml:space="preserve"> </w:t>
      </w:r>
      <w:r w:rsidR="007F6087" w:rsidRPr="00744103">
        <w:rPr>
          <w:rFonts w:cs="Arial"/>
          <w:color w:val="auto"/>
          <w:sz w:val="18"/>
          <w:szCs w:val="18"/>
        </w:rPr>
        <w:t>Y.</w:t>
      </w:r>
      <w:r w:rsidR="007F6087" w:rsidRPr="00744103">
        <w:rPr>
          <w:rFonts w:cs="Arial"/>
          <w:i/>
          <w:color w:val="auto"/>
          <w:sz w:val="18"/>
          <w:szCs w:val="18"/>
        </w:rPr>
        <w:t xml:space="preserve"> </w:t>
      </w:r>
      <w:r w:rsidR="007F6087" w:rsidRPr="00744103">
        <w:rPr>
          <w:rFonts w:cs="Arial"/>
          <w:color w:val="auto"/>
          <w:sz w:val="18"/>
          <w:szCs w:val="18"/>
        </w:rPr>
        <w:t>An</w:t>
      </w:r>
      <w:r w:rsidR="007F6087" w:rsidRPr="00744103">
        <w:rPr>
          <w:rFonts w:cs="Arial"/>
          <w:i/>
          <w:color w:val="auto"/>
          <w:sz w:val="18"/>
          <w:szCs w:val="18"/>
        </w:rPr>
        <w:t xml:space="preserve"> </w:t>
      </w:r>
      <w:r w:rsidR="007F6087" w:rsidRPr="00744103">
        <w:rPr>
          <w:rFonts w:cs="Arial"/>
          <w:color w:val="auto"/>
          <w:sz w:val="18"/>
          <w:szCs w:val="18"/>
        </w:rPr>
        <w:t>ECG</w:t>
      </w:r>
      <w:r w:rsidR="007F6087" w:rsidRPr="00744103">
        <w:rPr>
          <w:rFonts w:cs="Arial"/>
          <w:i/>
          <w:color w:val="auto"/>
          <w:sz w:val="18"/>
          <w:szCs w:val="18"/>
        </w:rPr>
        <w:t xml:space="preserve"> </w:t>
      </w:r>
      <w:r w:rsidR="007F6087" w:rsidRPr="00744103">
        <w:rPr>
          <w:rFonts w:cs="Arial"/>
          <w:color w:val="auto"/>
          <w:sz w:val="18"/>
          <w:szCs w:val="18"/>
        </w:rPr>
        <w:t>Denoising</w:t>
      </w:r>
      <w:r w:rsidR="007F6087" w:rsidRPr="00744103">
        <w:rPr>
          <w:rFonts w:cs="Arial"/>
          <w:i/>
          <w:color w:val="auto"/>
          <w:sz w:val="18"/>
          <w:szCs w:val="18"/>
        </w:rPr>
        <w:t xml:space="preserve"> </w:t>
      </w:r>
      <w:r w:rsidR="007F6087" w:rsidRPr="00744103">
        <w:rPr>
          <w:rFonts w:cs="Arial"/>
          <w:color w:val="auto"/>
          <w:sz w:val="18"/>
          <w:szCs w:val="18"/>
        </w:rPr>
        <w:t>Method</w:t>
      </w:r>
      <w:r w:rsidR="007F6087" w:rsidRPr="00744103">
        <w:rPr>
          <w:rFonts w:cs="Arial"/>
          <w:i/>
          <w:color w:val="auto"/>
          <w:sz w:val="18"/>
          <w:szCs w:val="18"/>
        </w:rPr>
        <w:t xml:space="preserve"> </w:t>
      </w:r>
      <w:r w:rsidR="007F6087" w:rsidRPr="00744103">
        <w:rPr>
          <w:rFonts w:cs="Arial"/>
          <w:color w:val="auto"/>
          <w:sz w:val="18"/>
          <w:szCs w:val="18"/>
        </w:rPr>
        <w:t>Based</w:t>
      </w:r>
      <w:r w:rsidR="007F6087" w:rsidRPr="00744103">
        <w:rPr>
          <w:rFonts w:cs="Arial"/>
          <w:i/>
          <w:color w:val="auto"/>
          <w:sz w:val="18"/>
          <w:szCs w:val="18"/>
        </w:rPr>
        <w:t xml:space="preserve"> </w:t>
      </w:r>
      <w:r w:rsidR="007F6087" w:rsidRPr="00744103">
        <w:rPr>
          <w:rFonts w:cs="Arial"/>
          <w:color w:val="auto"/>
          <w:sz w:val="18"/>
          <w:szCs w:val="18"/>
        </w:rPr>
        <w:t>on</w:t>
      </w:r>
      <w:r w:rsidR="007F6087" w:rsidRPr="00744103">
        <w:rPr>
          <w:rFonts w:cs="Arial"/>
          <w:i/>
          <w:color w:val="auto"/>
          <w:sz w:val="18"/>
          <w:szCs w:val="18"/>
        </w:rPr>
        <w:t xml:space="preserve"> </w:t>
      </w:r>
      <w:r w:rsidR="007F6087" w:rsidRPr="00744103">
        <w:rPr>
          <w:rFonts w:cs="Arial"/>
          <w:color w:val="auto"/>
          <w:sz w:val="18"/>
          <w:szCs w:val="18"/>
        </w:rPr>
        <w:t>the</w:t>
      </w:r>
      <w:r w:rsidR="007F6087" w:rsidRPr="00744103">
        <w:rPr>
          <w:rFonts w:cs="Arial"/>
          <w:i/>
          <w:color w:val="auto"/>
          <w:sz w:val="18"/>
          <w:szCs w:val="18"/>
        </w:rPr>
        <w:t xml:space="preserve"> </w:t>
      </w:r>
      <w:r w:rsidR="007F6087" w:rsidRPr="00744103">
        <w:rPr>
          <w:rFonts w:cs="Arial"/>
          <w:color w:val="auto"/>
          <w:sz w:val="18"/>
          <w:szCs w:val="18"/>
        </w:rPr>
        <w:t>Generative</w:t>
      </w:r>
      <w:r w:rsidR="007F6087" w:rsidRPr="00744103">
        <w:rPr>
          <w:rFonts w:cs="Arial"/>
          <w:i/>
          <w:color w:val="auto"/>
          <w:sz w:val="18"/>
          <w:szCs w:val="18"/>
        </w:rPr>
        <w:t xml:space="preserve"> </w:t>
      </w:r>
      <w:r w:rsidR="007F6087" w:rsidRPr="00744103">
        <w:rPr>
          <w:rFonts w:cs="Arial"/>
          <w:color w:val="auto"/>
          <w:sz w:val="18"/>
          <w:szCs w:val="18"/>
        </w:rPr>
        <w:t>Adversarial</w:t>
      </w:r>
      <w:r w:rsidR="007F6087" w:rsidRPr="00744103">
        <w:rPr>
          <w:rFonts w:cs="Arial"/>
          <w:i/>
          <w:color w:val="auto"/>
          <w:sz w:val="18"/>
          <w:szCs w:val="18"/>
        </w:rPr>
        <w:t xml:space="preserve"> </w:t>
      </w:r>
      <w:r w:rsidR="007F6087" w:rsidRPr="00744103">
        <w:rPr>
          <w:rFonts w:cs="Arial"/>
          <w:color w:val="auto"/>
          <w:sz w:val="18"/>
          <w:szCs w:val="18"/>
        </w:rPr>
        <w:t>Residual</w:t>
      </w:r>
      <w:r w:rsidR="007F6087" w:rsidRPr="00744103">
        <w:rPr>
          <w:rFonts w:cs="Arial"/>
          <w:i/>
          <w:color w:val="auto"/>
          <w:sz w:val="18"/>
          <w:szCs w:val="18"/>
        </w:rPr>
        <w:t xml:space="preserve"> </w:t>
      </w:r>
      <w:r w:rsidR="007F6087" w:rsidRPr="00744103">
        <w:rPr>
          <w:rFonts w:cs="Arial"/>
          <w:color w:val="auto"/>
          <w:sz w:val="18"/>
          <w:szCs w:val="18"/>
        </w:rPr>
        <w:t>Network.</w:t>
      </w:r>
      <w:r w:rsidR="007F6087" w:rsidRPr="00744103">
        <w:rPr>
          <w:rFonts w:cs="Arial"/>
          <w:i/>
          <w:color w:val="auto"/>
          <w:sz w:val="18"/>
          <w:szCs w:val="18"/>
        </w:rPr>
        <w:t xml:space="preserve"> </w:t>
      </w:r>
      <w:r w:rsidR="007F6087" w:rsidRPr="00744103">
        <w:rPr>
          <w:rFonts w:cs="Arial"/>
          <w:i/>
          <w:iCs/>
          <w:color w:val="auto"/>
          <w:sz w:val="18"/>
          <w:szCs w:val="18"/>
        </w:rPr>
        <w:t xml:space="preserve">Comput. Math. Methods Med. </w:t>
      </w:r>
      <w:r w:rsidR="007F6087" w:rsidRPr="00606698">
        <w:rPr>
          <w:rFonts w:cs="Arial"/>
          <w:b/>
          <w:bCs/>
          <w:color w:val="auto"/>
          <w:sz w:val="18"/>
          <w:szCs w:val="18"/>
        </w:rPr>
        <w:t>2021</w:t>
      </w:r>
      <w:r w:rsidR="007F6087" w:rsidRPr="00606698">
        <w:rPr>
          <w:rFonts w:cs="Arial"/>
          <w:bCs/>
          <w:color w:val="auto"/>
          <w:sz w:val="18"/>
          <w:szCs w:val="18"/>
        </w:rPr>
        <w:t xml:space="preserve">, </w:t>
      </w:r>
      <w:del w:id="558" w:author="Safdar Muhammad Farhan (DOKT)" w:date="2022-12-05T14:01:00Z">
        <w:r w:rsidR="007F6087" w:rsidRPr="00EC034C" w:rsidDel="00BE3723">
          <w:rPr>
            <w:rFonts w:cs="Arial"/>
            <w:i/>
            <w:iCs/>
            <w:color w:val="auto"/>
            <w:sz w:val="18"/>
            <w:szCs w:val="18"/>
            <w:highlight w:val="yellow"/>
          </w:rPr>
          <w:delText>2021</w:delText>
        </w:r>
        <w:r w:rsidR="007F6087" w:rsidRPr="00EC034C" w:rsidDel="00BE3723">
          <w:rPr>
            <w:rFonts w:cs="Arial"/>
            <w:color w:val="auto"/>
            <w:sz w:val="18"/>
            <w:szCs w:val="18"/>
          </w:rPr>
          <w:delText xml:space="preserve">, </w:delText>
        </w:r>
      </w:del>
      <w:r w:rsidR="007F6087" w:rsidRPr="00EC034C">
        <w:rPr>
          <w:rFonts w:cs="Arial"/>
          <w:color w:val="auto"/>
          <w:sz w:val="18"/>
          <w:szCs w:val="18"/>
        </w:rPr>
        <w:t>1–23.</w:t>
      </w:r>
    </w:p>
    <w:p w14:paraId="165D25BF" w14:textId="53751EC8" w:rsidR="007F6087" w:rsidRPr="006A25B7"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559" w:author="Safdar Muhammad Farhan (DOKT)" w:date="2022-12-05T14:18:00Z">
        <w:del w:id="560" w:author="Safdar Muhammad Farhan (DOKT) [2]" w:date="2022-12-06T12:05:00Z">
          <w:r w:rsidDel="0038396E">
            <w:rPr>
              <w:rFonts w:cs="Arial"/>
              <w:color w:val="auto"/>
              <w:sz w:val="18"/>
              <w:szCs w:val="18"/>
            </w:rPr>
            <w:delText>[</w:delText>
          </w:r>
          <w:r w:rsidDel="0038396E">
            <w:rPr>
              <w:rFonts w:cs="Arial"/>
              <w:color w:val="auto"/>
              <w:sz w:val="18"/>
              <w:szCs w:val="18"/>
            </w:rPr>
            <w:delText>26</w:delText>
          </w:r>
          <w:r w:rsidDel="0038396E">
            <w:rPr>
              <w:rFonts w:cs="Arial"/>
              <w:color w:val="auto"/>
              <w:sz w:val="18"/>
              <w:szCs w:val="18"/>
            </w:rPr>
            <w:delText xml:space="preserve">] </w:delText>
          </w:r>
        </w:del>
      </w:ins>
      <w:r w:rsidR="007F6087" w:rsidRPr="00744103">
        <w:rPr>
          <w:rFonts w:cs="Arial"/>
          <w:color w:val="auto"/>
          <w:sz w:val="18"/>
          <w:szCs w:val="18"/>
        </w:rPr>
        <w:t>Liu,</w:t>
      </w:r>
      <w:r w:rsidR="007F6087" w:rsidRPr="00744103">
        <w:rPr>
          <w:rFonts w:cs="Arial"/>
          <w:i/>
          <w:color w:val="auto"/>
          <w:sz w:val="18"/>
          <w:szCs w:val="18"/>
        </w:rPr>
        <w:t xml:space="preserve"> </w:t>
      </w:r>
      <w:r w:rsidR="007F6087" w:rsidRPr="00744103">
        <w:rPr>
          <w:rFonts w:cs="Arial"/>
          <w:color w:val="auto"/>
          <w:sz w:val="18"/>
          <w:szCs w:val="18"/>
        </w:rPr>
        <w:t>R.;</w:t>
      </w:r>
      <w:r w:rsidR="007F6087" w:rsidRPr="00744103">
        <w:rPr>
          <w:rFonts w:cs="Arial"/>
          <w:i/>
          <w:color w:val="auto"/>
          <w:sz w:val="18"/>
          <w:szCs w:val="18"/>
        </w:rPr>
        <w:t xml:space="preserve"> </w:t>
      </w:r>
      <w:r w:rsidR="007F6087" w:rsidRPr="00744103">
        <w:rPr>
          <w:rFonts w:cs="Arial"/>
          <w:color w:val="auto"/>
          <w:sz w:val="18"/>
          <w:szCs w:val="18"/>
        </w:rPr>
        <w:t>Shu,</w:t>
      </w:r>
      <w:r w:rsidR="007F6087" w:rsidRPr="00744103">
        <w:rPr>
          <w:rFonts w:cs="Arial"/>
          <w:i/>
          <w:color w:val="auto"/>
          <w:sz w:val="18"/>
          <w:szCs w:val="18"/>
        </w:rPr>
        <w:t xml:space="preserve"> </w:t>
      </w:r>
      <w:r w:rsidR="007F6087" w:rsidRPr="00744103">
        <w:rPr>
          <w:rFonts w:cs="Arial"/>
          <w:color w:val="auto"/>
          <w:sz w:val="18"/>
          <w:szCs w:val="18"/>
        </w:rPr>
        <w:t>M.;</w:t>
      </w:r>
      <w:r w:rsidR="007F6087" w:rsidRPr="00744103">
        <w:rPr>
          <w:rFonts w:cs="Arial"/>
          <w:i/>
          <w:color w:val="auto"/>
          <w:sz w:val="18"/>
          <w:szCs w:val="18"/>
        </w:rPr>
        <w:t xml:space="preserve"> </w:t>
      </w:r>
      <w:r w:rsidR="007F6087" w:rsidRPr="00744103">
        <w:rPr>
          <w:rFonts w:cs="Arial"/>
          <w:color w:val="auto"/>
          <w:sz w:val="18"/>
          <w:szCs w:val="18"/>
        </w:rPr>
        <w:t>Chen,</w:t>
      </w:r>
      <w:r w:rsidR="007F6087" w:rsidRPr="00744103">
        <w:rPr>
          <w:rFonts w:cs="Arial"/>
          <w:i/>
          <w:color w:val="auto"/>
          <w:sz w:val="18"/>
          <w:szCs w:val="18"/>
        </w:rPr>
        <w:t xml:space="preserve"> </w:t>
      </w:r>
      <w:r w:rsidR="007F6087" w:rsidRPr="00744103">
        <w:rPr>
          <w:rFonts w:cs="Arial"/>
          <w:color w:val="auto"/>
          <w:sz w:val="18"/>
          <w:szCs w:val="18"/>
        </w:rPr>
        <w:t>C.</w:t>
      </w:r>
      <w:r w:rsidR="007F6087" w:rsidRPr="00744103">
        <w:rPr>
          <w:rFonts w:cs="Arial"/>
          <w:i/>
          <w:color w:val="auto"/>
          <w:sz w:val="18"/>
          <w:szCs w:val="18"/>
        </w:rPr>
        <w:t xml:space="preserve"> </w:t>
      </w:r>
      <w:r w:rsidR="007F6087" w:rsidRPr="00744103">
        <w:rPr>
          <w:rFonts w:cs="Arial"/>
          <w:color w:val="auto"/>
          <w:sz w:val="18"/>
          <w:szCs w:val="18"/>
        </w:rPr>
        <w:t>ECG</w:t>
      </w:r>
      <w:r w:rsidR="007F6087" w:rsidRPr="00744103">
        <w:rPr>
          <w:rFonts w:cs="Arial"/>
          <w:i/>
          <w:color w:val="auto"/>
          <w:sz w:val="18"/>
          <w:szCs w:val="18"/>
        </w:rPr>
        <w:t xml:space="preserve"> </w:t>
      </w:r>
      <w:r w:rsidR="007F6087" w:rsidRPr="00744103">
        <w:rPr>
          <w:rFonts w:cs="Arial"/>
          <w:color w:val="auto"/>
          <w:sz w:val="18"/>
          <w:szCs w:val="18"/>
        </w:rPr>
        <w:t>Signal</w:t>
      </w:r>
      <w:r w:rsidR="007F6087" w:rsidRPr="00744103">
        <w:rPr>
          <w:rFonts w:cs="Arial"/>
          <w:i/>
          <w:color w:val="auto"/>
          <w:sz w:val="18"/>
          <w:szCs w:val="18"/>
        </w:rPr>
        <w:t xml:space="preserve"> </w:t>
      </w:r>
      <w:r w:rsidR="007F6087" w:rsidRPr="00744103">
        <w:rPr>
          <w:rFonts w:cs="Arial"/>
          <w:color w:val="auto"/>
          <w:sz w:val="18"/>
          <w:szCs w:val="18"/>
        </w:rPr>
        <w:t>Denoising</w:t>
      </w:r>
      <w:r w:rsidR="007F6087" w:rsidRPr="00744103">
        <w:rPr>
          <w:rFonts w:cs="Arial"/>
          <w:i/>
          <w:color w:val="auto"/>
          <w:sz w:val="18"/>
          <w:szCs w:val="18"/>
        </w:rPr>
        <w:t xml:space="preserve"> </w:t>
      </w:r>
      <w:r w:rsidR="007F6087" w:rsidRPr="00744103">
        <w:rPr>
          <w:rFonts w:cs="Arial"/>
          <w:color w:val="auto"/>
          <w:sz w:val="18"/>
          <w:szCs w:val="18"/>
        </w:rPr>
        <w:t>and</w:t>
      </w:r>
      <w:r w:rsidR="007F6087" w:rsidRPr="00744103">
        <w:rPr>
          <w:rFonts w:cs="Arial"/>
          <w:i/>
          <w:color w:val="auto"/>
          <w:sz w:val="18"/>
          <w:szCs w:val="18"/>
        </w:rPr>
        <w:t xml:space="preserve"> </w:t>
      </w:r>
      <w:r w:rsidR="007F6087" w:rsidRPr="00744103">
        <w:rPr>
          <w:rFonts w:cs="Arial"/>
          <w:color w:val="auto"/>
          <w:sz w:val="18"/>
          <w:szCs w:val="18"/>
        </w:rPr>
        <w:t>Reconstruction</w:t>
      </w:r>
      <w:r w:rsidR="007F6087" w:rsidRPr="00744103">
        <w:rPr>
          <w:rFonts w:cs="Arial"/>
          <w:i/>
          <w:color w:val="auto"/>
          <w:sz w:val="18"/>
          <w:szCs w:val="18"/>
        </w:rPr>
        <w:t xml:space="preserve"> </w:t>
      </w:r>
      <w:r w:rsidR="007F6087" w:rsidRPr="00744103">
        <w:rPr>
          <w:rFonts w:cs="Arial"/>
          <w:color w:val="auto"/>
          <w:sz w:val="18"/>
          <w:szCs w:val="18"/>
        </w:rPr>
        <w:t>Based</w:t>
      </w:r>
      <w:r w:rsidR="007F6087" w:rsidRPr="00744103">
        <w:rPr>
          <w:rFonts w:cs="Arial"/>
          <w:i/>
          <w:color w:val="auto"/>
          <w:sz w:val="18"/>
          <w:szCs w:val="18"/>
        </w:rPr>
        <w:t xml:space="preserve"> </w:t>
      </w:r>
      <w:r w:rsidR="007F6087" w:rsidRPr="00744103">
        <w:rPr>
          <w:rFonts w:cs="Arial"/>
          <w:color w:val="auto"/>
          <w:sz w:val="18"/>
          <w:szCs w:val="18"/>
        </w:rPr>
        <w:t>on</w:t>
      </w:r>
      <w:r w:rsidR="007F6087" w:rsidRPr="00744103">
        <w:rPr>
          <w:rFonts w:cs="Arial"/>
          <w:i/>
          <w:color w:val="auto"/>
          <w:sz w:val="18"/>
          <w:szCs w:val="18"/>
        </w:rPr>
        <w:t xml:space="preserve"> </w:t>
      </w:r>
      <w:r w:rsidR="007F6087" w:rsidRPr="00744103">
        <w:rPr>
          <w:rFonts w:cs="Arial"/>
          <w:color w:val="auto"/>
          <w:sz w:val="18"/>
          <w:szCs w:val="18"/>
        </w:rPr>
        <w:t>Basis</w:t>
      </w:r>
      <w:r w:rsidR="007F6087" w:rsidRPr="00744103">
        <w:rPr>
          <w:rFonts w:cs="Arial"/>
          <w:i/>
          <w:color w:val="auto"/>
          <w:sz w:val="18"/>
          <w:szCs w:val="18"/>
        </w:rPr>
        <w:t xml:space="preserve"> </w:t>
      </w:r>
      <w:r w:rsidR="007F6087" w:rsidRPr="00744103">
        <w:rPr>
          <w:rFonts w:cs="Arial"/>
          <w:color w:val="auto"/>
          <w:sz w:val="18"/>
          <w:szCs w:val="18"/>
        </w:rPr>
        <w:t>Pursuit.</w:t>
      </w:r>
      <w:r w:rsidR="007F6087" w:rsidRPr="00744103">
        <w:rPr>
          <w:rFonts w:cs="Arial"/>
          <w:i/>
          <w:color w:val="auto"/>
          <w:sz w:val="18"/>
          <w:szCs w:val="18"/>
        </w:rPr>
        <w:t xml:space="preserve"> </w:t>
      </w:r>
      <w:r w:rsidR="007F6087" w:rsidRPr="006A25B7">
        <w:rPr>
          <w:rFonts w:cs="Arial"/>
          <w:i/>
          <w:iCs/>
          <w:color w:val="auto"/>
          <w:sz w:val="18"/>
          <w:szCs w:val="18"/>
        </w:rPr>
        <w:t xml:space="preserve">Appl. Sci. </w:t>
      </w:r>
      <w:r w:rsidR="007F6087" w:rsidRPr="006A25B7">
        <w:rPr>
          <w:rFonts w:cs="Arial"/>
          <w:b/>
          <w:color w:val="auto"/>
          <w:sz w:val="18"/>
          <w:szCs w:val="18"/>
        </w:rPr>
        <w:t>2021</w:t>
      </w:r>
      <w:r w:rsidR="007F6087" w:rsidRPr="006A25B7">
        <w:rPr>
          <w:rFonts w:cs="Arial"/>
          <w:color w:val="auto"/>
          <w:sz w:val="18"/>
          <w:szCs w:val="18"/>
        </w:rPr>
        <w:t>,</w:t>
      </w:r>
      <w:r w:rsidR="007F6087" w:rsidRPr="006A25B7">
        <w:rPr>
          <w:rFonts w:cs="Arial"/>
          <w:i/>
          <w:color w:val="auto"/>
          <w:sz w:val="18"/>
          <w:szCs w:val="18"/>
        </w:rPr>
        <w:t xml:space="preserve"> 11</w:t>
      </w:r>
      <w:r w:rsidR="007F6087" w:rsidRPr="006A25B7">
        <w:rPr>
          <w:rFonts w:cs="Arial"/>
          <w:color w:val="auto"/>
          <w:sz w:val="18"/>
          <w:szCs w:val="18"/>
        </w:rPr>
        <w:t>,</w:t>
      </w:r>
      <w:r w:rsidR="007F6087" w:rsidRPr="006A25B7">
        <w:rPr>
          <w:rFonts w:cs="Arial"/>
          <w:i/>
          <w:color w:val="auto"/>
          <w:sz w:val="18"/>
          <w:szCs w:val="18"/>
        </w:rPr>
        <w:t xml:space="preserve"> </w:t>
      </w:r>
      <w:r w:rsidR="007F6087" w:rsidRPr="006A25B7">
        <w:rPr>
          <w:rFonts w:cs="Arial"/>
          <w:color w:val="auto"/>
          <w:sz w:val="18"/>
          <w:szCs w:val="18"/>
        </w:rPr>
        <w:t>1591.</w:t>
      </w:r>
    </w:p>
    <w:p w14:paraId="0E7DD733" w14:textId="28502A6B" w:rsidR="007F6087" w:rsidRPr="006A25B7"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561" w:author="Safdar Muhammad Farhan (DOKT)" w:date="2022-12-05T14:18:00Z">
        <w:del w:id="562" w:author="Safdar Muhammad Farhan (DOKT) [2]" w:date="2022-12-06T12:05:00Z">
          <w:r w:rsidDel="0038396E">
            <w:rPr>
              <w:rFonts w:cs="Arial"/>
              <w:color w:val="auto"/>
              <w:sz w:val="18"/>
              <w:szCs w:val="18"/>
            </w:rPr>
            <w:delText>[</w:delText>
          </w:r>
          <w:r w:rsidDel="0038396E">
            <w:rPr>
              <w:rFonts w:cs="Arial"/>
              <w:color w:val="auto"/>
              <w:sz w:val="18"/>
              <w:szCs w:val="18"/>
            </w:rPr>
            <w:delText>27</w:delText>
          </w:r>
          <w:r w:rsidDel="0038396E">
            <w:rPr>
              <w:rFonts w:cs="Arial"/>
              <w:color w:val="auto"/>
              <w:sz w:val="18"/>
              <w:szCs w:val="18"/>
            </w:rPr>
            <w:delText xml:space="preserve">] </w:delText>
          </w:r>
        </w:del>
      </w:ins>
      <w:r w:rsidR="007F6087" w:rsidRPr="006A25B7">
        <w:rPr>
          <w:rFonts w:cs="Arial"/>
          <w:color w:val="auto"/>
          <w:sz w:val="18"/>
          <w:szCs w:val="18"/>
        </w:rPr>
        <w:t>Reshi,</w:t>
      </w:r>
      <w:r w:rsidR="007F6087" w:rsidRPr="006A25B7">
        <w:rPr>
          <w:rFonts w:cs="Arial"/>
          <w:i/>
          <w:color w:val="auto"/>
          <w:sz w:val="18"/>
          <w:szCs w:val="18"/>
        </w:rPr>
        <w:t xml:space="preserve"> </w:t>
      </w:r>
      <w:r w:rsidR="007F6087" w:rsidRPr="006A25B7">
        <w:rPr>
          <w:rFonts w:cs="Arial"/>
          <w:color w:val="auto"/>
          <w:sz w:val="18"/>
          <w:szCs w:val="18"/>
        </w:rPr>
        <w:t>A.A.;</w:t>
      </w:r>
      <w:r w:rsidR="007F6087" w:rsidRPr="006A25B7">
        <w:rPr>
          <w:rFonts w:cs="Arial"/>
          <w:i/>
          <w:color w:val="auto"/>
          <w:sz w:val="18"/>
          <w:szCs w:val="18"/>
        </w:rPr>
        <w:t xml:space="preserve"> </w:t>
      </w:r>
      <w:r w:rsidR="007F6087" w:rsidRPr="006A25B7">
        <w:rPr>
          <w:rFonts w:cs="Arial"/>
          <w:color w:val="auto"/>
          <w:sz w:val="18"/>
          <w:szCs w:val="18"/>
        </w:rPr>
        <w:t>Rustam,</w:t>
      </w:r>
      <w:r w:rsidR="007F6087" w:rsidRPr="006A25B7">
        <w:rPr>
          <w:rFonts w:cs="Arial"/>
          <w:i/>
          <w:color w:val="auto"/>
          <w:sz w:val="18"/>
          <w:szCs w:val="18"/>
        </w:rPr>
        <w:t xml:space="preserve"> </w:t>
      </w:r>
      <w:r w:rsidR="007F6087" w:rsidRPr="006A25B7">
        <w:rPr>
          <w:rFonts w:cs="Arial"/>
          <w:color w:val="auto"/>
          <w:sz w:val="18"/>
          <w:szCs w:val="18"/>
        </w:rPr>
        <w:t>F.;</w:t>
      </w:r>
      <w:r w:rsidR="007F6087" w:rsidRPr="006A25B7">
        <w:rPr>
          <w:rFonts w:cs="Arial"/>
          <w:i/>
          <w:color w:val="auto"/>
          <w:sz w:val="18"/>
          <w:szCs w:val="18"/>
        </w:rPr>
        <w:t xml:space="preserve"> </w:t>
      </w:r>
      <w:r w:rsidR="007F6087" w:rsidRPr="006A25B7">
        <w:rPr>
          <w:rFonts w:cs="Arial"/>
          <w:color w:val="auto"/>
          <w:sz w:val="18"/>
          <w:szCs w:val="18"/>
        </w:rPr>
        <w:t>Mehmood,</w:t>
      </w:r>
      <w:r w:rsidR="007F6087" w:rsidRPr="006A25B7">
        <w:rPr>
          <w:rFonts w:cs="Arial"/>
          <w:i/>
          <w:color w:val="auto"/>
          <w:sz w:val="18"/>
          <w:szCs w:val="18"/>
        </w:rPr>
        <w:t xml:space="preserve"> </w:t>
      </w:r>
      <w:r w:rsidR="007F6087" w:rsidRPr="006A25B7">
        <w:rPr>
          <w:rFonts w:cs="Arial"/>
          <w:color w:val="auto"/>
          <w:sz w:val="18"/>
          <w:szCs w:val="18"/>
        </w:rPr>
        <w:t>A.;</w:t>
      </w:r>
      <w:r w:rsidR="007F6087" w:rsidRPr="006A25B7">
        <w:rPr>
          <w:rFonts w:cs="Arial"/>
          <w:i/>
          <w:color w:val="auto"/>
          <w:sz w:val="18"/>
          <w:szCs w:val="18"/>
        </w:rPr>
        <w:t xml:space="preserve"> </w:t>
      </w:r>
      <w:r w:rsidR="007F6087" w:rsidRPr="006A25B7">
        <w:rPr>
          <w:rFonts w:cs="Arial"/>
          <w:color w:val="auto"/>
          <w:sz w:val="18"/>
          <w:szCs w:val="18"/>
        </w:rPr>
        <w:t>Alhossan,</w:t>
      </w:r>
      <w:r w:rsidR="007F6087" w:rsidRPr="006A25B7">
        <w:rPr>
          <w:rFonts w:cs="Arial"/>
          <w:i/>
          <w:color w:val="auto"/>
          <w:sz w:val="18"/>
          <w:szCs w:val="18"/>
        </w:rPr>
        <w:t xml:space="preserve"> </w:t>
      </w:r>
      <w:r w:rsidR="007F6087" w:rsidRPr="006A25B7">
        <w:rPr>
          <w:rFonts w:cs="Arial"/>
          <w:color w:val="auto"/>
          <w:sz w:val="18"/>
          <w:szCs w:val="18"/>
        </w:rPr>
        <w:t>A.;</w:t>
      </w:r>
      <w:r w:rsidR="007F6087" w:rsidRPr="006A25B7">
        <w:rPr>
          <w:rFonts w:cs="Arial"/>
          <w:i/>
          <w:color w:val="auto"/>
          <w:sz w:val="18"/>
          <w:szCs w:val="18"/>
        </w:rPr>
        <w:t xml:space="preserve"> </w:t>
      </w:r>
      <w:r w:rsidR="007F6087" w:rsidRPr="006A25B7">
        <w:rPr>
          <w:rFonts w:cs="Arial"/>
          <w:color w:val="auto"/>
          <w:sz w:val="18"/>
          <w:szCs w:val="18"/>
        </w:rPr>
        <w:t>Alrabiah,</w:t>
      </w:r>
      <w:r w:rsidR="007F6087" w:rsidRPr="006A25B7">
        <w:rPr>
          <w:rFonts w:cs="Arial"/>
          <w:i/>
          <w:color w:val="auto"/>
          <w:sz w:val="18"/>
          <w:szCs w:val="18"/>
        </w:rPr>
        <w:t xml:space="preserve"> </w:t>
      </w:r>
      <w:r w:rsidR="007F6087" w:rsidRPr="006A25B7">
        <w:rPr>
          <w:rFonts w:cs="Arial"/>
          <w:color w:val="auto"/>
          <w:sz w:val="18"/>
          <w:szCs w:val="18"/>
        </w:rPr>
        <w:t>Z.;</w:t>
      </w:r>
      <w:r w:rsidR="007F6087" w:rsidRPr="006A25B7">
        <w:rPr>
          <w:rFonts w:cs="Arial"/>
          <w:i/>
          <w:color w:val="auto"/>
          <w:sz w:val="18"/>
          <w:szCs w:val="18"/>
        </w:rPr>
        <w:t xml:space="preserve"> </w:t>
      </w:r>
      <w:r w:rsidR="007F6087" w:rsidRPr="006A25B7">
        <w:rPr>
          <w:rFonts w:cs="Arial"/>
          <w:color w:val="auto"/>
          <w:sz w:val="18"/>
          <w:szCs w:val="18"/>
        </w:rPr>
        <w:t>Ahmad,</w:t>
      </w:r>
      <w:r w:rsidR="007F6087" w:rsidRPr="006A25B7">
        <w:rPr>
          <w:rFonts w:cs="Arial"/>
          <w:i/>
          <w:color w:val="auto"/>
          <w:sz w:val="18"/>
          <w:szCs w:val="18"/>
        </w:rPr>
        <w:t xml:space="preserve"> </w:t>
      </w:r>
      <w:r w:rsidR="007F6087" w:rsidRPr="006A25B7">
        <w:rPr>
          <w:rFonts w:cs="Arial"/>
          <w:color w:val="auto"/>
          <w:sz w:val="18"/>
          <w:szCs w:val="18"/>
        </w:rPr>
        <w:t>A.;</w:t>
      </w:r>
      <w:r w:rsidR="007F6087" w:rsidRPr="006A25B7">
        <w:rPr>
          <w:rFonts w:cs="Arial"/>
          <w:i/>
          <w:color w:val="auto"/>
          <w:sz w:val="18"/>
          <w:szCs w:val="18"/>
        </w:rPr>
        <w:t xml:space="preserve"> </w:t>
      </w:r>
      <w:r w:rsidR="007F6087" w:rsidRPr="006A25B7">
        <w:rPr>
          <w:rFonts w:cs="Arial"/>
          <w:color w:val="auto"/>
          <w:sz w:val="18"/>
          <w:szCs w:val="18"/>
        </w:rPr>
        <w:t>Alsuwailem,</w:t>
      </w:r>
      <w:r w:rsidR="007F6087" w:rsidRPr="006A25B7">
        <w:rPr>
          <w:rFonts w:cs="Arial"/>
          <w:i/>
          <w:color w:val="auto"/>
          <w:sz w:val="18"/>
          <w:szCs w:val="18"/>
        </w:rPr>
        <w:t xml:space="preserve"> </w:t>
      </w:r>
      <w:r w:rsidR="007F6087" w:rsidRPr="006A25B7">
        <w:rPr>
          <w:rFonts w:cs="Arial"/>
          <w:color w:val="auto"/>
          <w:sz w:val="18"/>
          <w:szCs w:val="18"/>
        </w:rPr>
        <w:t>H.;</w:t>
      </w:r>
      <w:r w:rsidR="007F6087" w:rsidRPr="006A25B7">
        <w:rPr>
          <w:rFonts w:cs="Arial"/>
          <w:i/>
          <w:color w:val="auto"/>
          <w:sz w:val="18"/>
          <w:szCs w:val="18"/>
        </w:rPr>
        <w:t xml:space="preserve"> </w:t>
      </w:r>
      <w:r w:rsidR="007F6087" w:rsidRPr="006A25B7">
        <w:rPr>
          <w:rFonts w:cs="Arial"/>
          <w:color w:val="auto"/>
          <w:sz w:val="18"/>
          <w:szCs w:val="18"/>
        </w:rPr>
        <w:t>Choi,</w:t>
      </w:r>
      <w:r w:rsidR="007F6087" w:rsidRPr="006A25B7">
        <w:rPr>
          <w:rFonts w:cs="Arial"/>
          <w:i/>
          <w:color w:val="auto"/>
          <w:sz w:val="18"/>
          <w:szCs w:val="18"/>
        </w:rPr>
        <w:t xml:space="preserve"> </w:t>
      </w:r>
      <w:r w:rsidR="007F6087" w:rsidRPr="006A25B7">
        <w:rPr>
          <w:rFonts w:cs="Arial"/>
          <w:color w:val="auto"/>
          <w:sz w:val="18"/>
          <w:szCs w:val="18"/>
        </w:rPr>
        <w:t>G.S.</w:t>
      </w:r>
      <w:r w:rsidR="007F6087" w:rsidRPr="006A25B7">
        <w:rPr>
          <w:rFonts w:cs="Arial"/>
          <w:i/>
          <w:color w:val="auto"/>
          <w:sz w:val="18"/>
          <w:szCs w:val="18"/>
        </w:rPr>
        <w:t xml:space="preserve"> </w:t>
      </w:r>
      <w:r w:rsidR="007F6087" w:rsidRPr="006A25B7">
        <w:rPr>
          <w:rFonts w:cs="Arial"/>
          <w:color w:val="auto"/>
          <w:sz w:val="18"/>
          <w:szCs w:val="18"/>
        </w:rPr>
        <w:t>An</w:t>
      </w:r>
      <w:r w:rsidR="007F6087" w:rsidRPr="006A25B7">
        <w:rPr>
          <w:rFonts w:cs="Arial"/>
          <w:i/>
          <w:color w:val="auto"/>
          <w:sz w:val="18"/>
          <w:szCs w:val="18"/>
        </w:rPr>
        <w:t xml:space="preserve"> </w:t>
      </w:r>
      <w:r w:rsidR="007F6087" w:rsidRPr="006A25B7">
        <w:rPr>
          <w:rFonts w:cs="Arial"/>
          <w:color w:val="auto"/>
          <w:sz w:val="18"/>
          <w:szCs w:val="18"/>
        </w:rPr>
        <w:t>Efficient</w:t>
      </w:r>
      <w:r w:rsidR="007F6087" w:rsidRPr="006A25B7">
        <w:rPr>
          <w:rFonts w:cs="Arial"/>
          <w:i/>
          <w:color w:val="auto"/>
          <w:sz w:val="18"/>
          <w:szCs w:val="18"/>
        </w:rPr>
        <w:t xml:space="preserve"> </w:t>
      </w:r>
      <w:r w:rsidR="007F6087" w:rsidRPr="006A25B7">
        <w:rPr>
          <w:rFonts w:cs="Arial"/>
          <w:color w:val="auto"/>
          <w:sz w:val="18"/>
          <w:szCs w:val="18"/>
        </w:rPr>
        <w:t>CNN</w:t>
      </w:r>
      <w:r w:rsidR="007F6087" w:rsidRPr="006A25B7">
        <w:rPr>
          <w:rFonts w:cs="Arial"/>
          <w:i/>
          <w:color w:val="auto"/>
          <w:sz w:val="18"/>
          <w:szCs w:val="18"/>
        </w:rPr>
        <w:t xml:space="preserve"> </w:t>
      </w:r>
      <w:r w:rsidR="007F6087" w:rsidRPr="006A25B7">
        <w:rPr>
          <w:rFonts w:cs="Arial"/>
          <w:color w:val="auto"/>
          <w:sz w:val="18"/>
          <w:szCs w:val="18"/>
        </w:rPr>
        <w:t>Model</w:t>
      </w:r>
      <w:r w:rsidR="007F6087" w:rsidRPr="006A25B7">
        <w:rPr>
          <w:rFonts w:cs="Arial"/>
          <w:i/>
          <w:color w:val="auto"/>
          <w:sz w:val="18"/>
          <w:szCs w:val="18"/>
        </w:rPr>
        <w:t xml:space="preserve"> </w:t>
      </w:r>
      <w:r w:rsidR="007F6087" w:rsidRPr="006A25B7">
        <w:rPr>
          <w:rFonts w:cs="Arial"/>
          <w:color w:val="auto"/>
          <w:sz w:val="18"/>
          <w:szCs w:val="18"/>
        </w:rPr>
        <w:t>for</w:t>
      </w:r>
      <w:r w:rsidR="007F6087" w:rsidRPr="006A25B7">
        <w:rPr>
          <w:rFonts w:cs="Arial"/>
          <w:i/>
          <w:color w:val="auto"/>
          <w:sz w:val="18"/>
          <w:szCs w:val="18"/>
        </w:rPr>
        <w:t xml:space="preserve"> </w:t>
      </w:r>
      <w:r w:rsidR="007F6087" w:rsidRPr="006A25B7">
        <w:rPr>
          <w:rFonts w:cs="Arial"/>
          <w:color w:val="auto"/>
          <w:sz w:val="18"/>
          <w:szCs w:val="18"/>
        </w:rPr>
        <w:t>COVID-19</w:t>
      </w:r>
      <w:r w:rsidR="007F6087" w:rsidRPr="006A25B7">
        <w:rPr>
          <w:rFonts w:cs="Arial"/>
          <w:i/>
          <w:color w:val="auto"/>
          <w:sz w:val="18"/>
          <w:szCs w:val="18"/>
        </w:rPr>
        <w:t xml:space="preserve"> </w:t>
      </w:r>
      <w:r w:rsidR="007F6087" w:rsidRPr="006A25B7">
        <w:rPr>
          <w:rFonts w:cs="Arial"/>
          <w:color w:val="auto"/>
          <w:sz w:val="18"/>
          <w:szCs w:val="18"/>
        </w:rPr>
        <w:t>Disease</w:t>
      </w:r>
      <w:r w:rsidR="007F6087" w:rsidRPr="006A25B7">
        <w:rPr>
          <w:rFonts w:cs="Arial"/>
          <w:i/>
          <w:color w:val="auto"/>
          <w:sz w:val="18"/>
          <w:szCs w:val="18"/>
        </w:rPr>
        <w:t xml:space="preserve"> </w:t>
      </w:r>
      <w:r w:rsidR="007F6087" w:rsidRPr="006A25B7">
        <w:rPr>
          <w:rFonts w:cs="Arial"/>
          <w:color w:val="auto"/>
          <w:sz w:val="18"/>
          <w:szCs w:val="18"/>
        </w:rPr>
        <w:t>Detection</w:t>
      </w:r>
      <w:r w:rsidR="007F6087" w:rsidRPr="006A25B7">
        <w:rPr>
          <w:rFonts w:cs="Arial"/>
          <w:i/>
          <w:color w:val="auto"/>
          <w:sz w:val="18"/>
          <w:szCs w:val="18"/>
        </w:rPr>
        <w:t xml:space="preserve"> </w:t>
      </w:r>
      <w:r w:rsidR="007F6087" w:rsidRPr="006A25B7">
        <w:rPr>
          <w:rFonts w:cs="Arial"/>
          <w:color w:val="auto"/>
          <w:sz w:val="18"/>
          <w:szCs w:val="18"/>
        </w:rPr>
        <w:t>Based</w:t>
      </w:r>
      <w:r w:rsidR="007F6087" w:rsidRPr="006A25B7">
        <w:rPr>
          <w:rFonts w:cs="Arial"/>
          <w:i/>
          <w:color w:val="auto"/>
          <w:sz w:val="18"/>
          <w:szCs w:val="18"/>
        </w:rPr>
        <w:t xml:space="preserve"> </w:t>
      </w:r>
      <w:r w:rsidR="007F6087" w:rsidRPr="006A25B7">
        <w:rPr>
          <w:rFonts w:cs="Arial"/>
          <w:color w:val="auto"/>
          <w:sz w:val="18"/>
          <w:szCs w:val="18"/>
        </w:rPr>
        <w:t>on</w:t>
      </w:r>
      <w:r w:rsidR="007F6087" w:rsidRPr="006A25B7">
        <w:rPr>
          <w:rFonts w:cs="Arial"/>
          <w:i/>
          <w:color w:val="auto"/>
          <w:sz w:val="18"/>
          <w:szCs w:val="18"/>
        </w:rPr>
        <w:t xml:space="preserve"> </w:t>
      </w:r>
      <w:r w:rsidR="007F6087" w:rsidRPr="006A25B7">
        <w:rPr>
          <w:rFonts w:cs="Arial"/>
          <w:color w:val="auto"/>
          <w:sz w:val="18"/>
          <w:szCs w:val="18"/>
        </w:rPr>
        <w:t>X-Ray</w:t>
      </w:r>
      <w:r w:rsidR="007F6087" w:rsidRPr="006A25B7">
        <w:rPr>
          <w:rFonts w:cs="Arial"/>
          <w:i/>
          <w:color w:val="auto"/>
          <w:sz w:val="18"/>
          <w:szCs w:val="18"/>
        </w:rPr>
        <w:t xml:space="preserve"> </w:t>
      </w:r>
      <w:r w:rsidR="007F6087" w:rsidRPr="006A25B7">
        <w:rPr>
          <w:rFonts w:cs="Arial"/>
          <w:color w:val="auto"/>
          <w:sz w:val="18"/>
          <w:szCs w:val="18"/>
        </w:rPr>
        <w:t>Image</w:t>
      </w:r>
      <w:r w:rsidR="007F6087" w:rsidRPr="006A25B7">
        <w:rPr>
          <w:rFonts w:cs="Arial"/>
          <w:i/>
          <w:color w:val="auto"/>
          <w:sz w:val="18"/>
          <w:szCs w:val="18"/>
        </w:rPr>
        <w:t xml:space="preserve"> </w:t>
      </w:r>
      <w:r w:rsidR="007F6087" w:rsidRPr="006A25B7">
        <w:rPr>
          <w:rFonts w:cs="Arial"/>
          <w:color w:val="auto"/>
          <w:sz w:val="18"/>
          <w:szCs w:val="18"/>
        </w:rPr>
        <w:t>Classification.</w:t>
      </w:r>
      <w:r w:rsidR="007F6087" w:rsidRPr="006A25B7">
        <w:rPr>
          <w:rFonts w:cs="Arial"/>
          <w:i/>
          <w:color w:val="auto"/>
          <w:sz w:val="18"/>
          <w:szCs w:val="18"/>
        </w:rPr>
        <w:t xml:space="preserve"> </w:t>
      </w:r>
      <w:r w:rsidR="007F6087" w:rsidRPr="006A25B7">
        <w:rPr>
          <w:rFonts w:cs="Arial"/>
          <w:i/>
          <w:iCs/>
          <w:color w:val="auto"/>
          <w:sz w:val="18"/>
          <w:szCs w:val="18"/>
        </w:rPr>
        <w:t>Complexity</w:t>
      </w:r>
      <w:r w:rsidR="007F6087" w:rsidRPr="006A25B7">
        <w:rPr>
          <w:rFonts w:cs="Arial"/>
          <w:i/>
          <w:color w:val="auto"/>
          <w:sz w:val="18"/>
          <w:szCs w:val="18"/>
        </w:rPr>
        <w:t xml:space="preserve"> </w:t>
      </w:r>
      <w:r w:rsidR="007F6087" w:rsidRPr="003F17E9">
        <w:rPr>
          <w:rFonts w:cs="Arial"/>
          <w:b/>
          <w:bCs/>
          <w:color w:val="auto"/>
          <w:sz w:val="18"/>
          <w:szCs w:val="18"/>
        </w:rPr>
        <w:t>2021</w:t>
      </w:r>
      <w:r w:rsidR="007F6087" w:rsidRPr="006A25B7">
        <w:rPr>
          <w:rFonts w:cs="Arial"/>
          <w:bCs/>
          <w:color w:val="auto"/>
          <w:sz w:val="18"/>
          <w:szCs w:val="18"/>
        </w:rPr>
        <w:t>,</w:t>
      </w:r>
      <w:r w:rsidR="007F6087" w:rsidRPr="006A25B7">
        <w:rPr>
          <w:rFonts w:cs="Arial"/>
          <w:bCs/>
          <w:i/>
          <w:color w:val="auto"/>
          <w:sz w:val="18"/>
          <w:szCs w:val="18"/>
        </w:rPr>
        <w:t xml:space="preserve"> 2021</w:t>
      </w:r>
      <w:r w:rsidR="007F6087" w:rsidRPr="006A25B7">
        <w:rPr>
          <w:rFonts w:cs="Arial"/>
          <w:bCs/>
          <w:color w:val="auto"/>
          <w:sz w:val="18"/>
          <w:szCs w:val="18"/>
        </w:rPr>
        <w:t>,</w:t>
      </w:r>
      <w:r w:rsidR="007F6087" w:rsidRPr="006A25B7">
        <w:rPr>
          <w:rFonts w:cs="Arial"/>
          <w:bCs/>
          <w:i/>
          <w:color w:val="auto"/>
          <w:sz w:val="18"/>
          <w:szCs w:val="18"/>
        </w:rPr>
        <w:t xml:space="preserve"> </w:t>
      </w:r>
      <w:r w:rsidR="007F6087" w:rsidRPr="006A25B7">
        <w:rPr>
          <w:rFonts w:cs="Arial"/>
          <w:bCs/>
          <w:color w:val="auto"/>
          <w:sz w:val="18"/>
          <w:szCs w:val="18"/>
        </w:rPr>
        <w:t>1–12.</w:t>
      </w:r>
    </w:p>
    <w:p w14:paraId="0CB56598" w14:textId="604D9ADD" w:rsidR="007F6087" w:rsidRPr="006A25B7"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563" w:author="Safdar Muhammad Farhan (DOKT)" w:date="2022-12-05T14:18:00Z">
        <w:del w:id="564" w:author="Safdar Muhammad Farhan (DOKT) [2]" w:date="2022-12-06T12:05:00Z">
          <w:r w:rsidDel="0038396E">
            <w:rPr>
              <w:rFonts w:cs="Arial"/>
              <w:color w:val="auto"/>
              <w:sz w:val="18"/>
              <w:szCs w:val="18"/>
            </w:rPr>
            <w:delText>[</w:delText>
          </w:r>
          <w:r w:rsidDel="0038396E">
            <w:rPr>
              <w:rFonts w:cs="Arial"/>
              <w:color w:val="auto"/>
              <w:sz w:val="18"/>
              <w:szCs w:val="18"/>
            </w:rPr>
            <w:delText>28</w:delText>
          </w:r>
          <w:r w:rsidDel="0038396E">
            <w:rPr>
              <w:rFonts w:cs="Arial"/>
              <w:color w:val="auto"/>
              <w:sz w:val="18"/>
              <w:szCs w:val="18"/>
            </w:rPr>
            <w:delText xml:space="preserve">] </w:delText>
          </w:r>
        </w:del>
      </w:ins>
      <w:r w:rsidR="007F6087" w:rsidRPr="006A25B7">
        <w:rPr>
          <w:rFonts w:cs="Arial"/>
          <w:color w:val="auto"/>
          <w:sz w:val="18"/>
          <w:szCs w:val="18"/>
        </w:rPr>
        <w:t>Giełczyk,</w:t>
      </w:r>
      <w:r w:rsidR="007F6087" w:rsidRPr="006A25B7">
        <w:rPr>
          <w:rFonts w:cs="Arial"/>
          <w:i/>
          <w:color w:val="auto"/>
          <w:sz w:val="18"/>
          <w:szCs w:val="18"/>
        </w:rPr>
        <w:t xml:space="preserve"> </w:t>
      </w:r>
      <w:r w:rsidR="007F6087" w:rsidRPr="006A25B7">
        <w:rPr>
          <w:rFonts w:cs="Arial"/>
          <w:color w:val="auto"/>
          <w:sz w:val="18"/>
          <w:szCs w:val="18"/>
        </w:rPr>
        <w:t>A.;</w:t>
      </w:r>
      <w:r w:rsidR="007F6087" w:rsidRPr="006A25B7">
        <w:rPr>
          <w:rFonts w:cs="Arial"/>
          <w:i/>
          <w:color w:val="auto"/>
          <w:sz w:val="18"/>
          <w:szCs w:val="18"/>
        </w:rPr>
        <w:t xml:space="preserve"> </w:t>
      </w:r>
      <w:r w:rsidR="007F6087" w:rsidRPr="006A25B7">
        <w:rPr>
          <w:rFonts w:cs="Arial"/>
          <w:color w:val="auto"/>
          <w:sz w:val="18"/>
          <w:szCs w:val="18"/>
        </w:rPr>
        <w:t>Marciniak,</w:t>
      </w:r>
      <w:r w:rsidR="007F6087" w:rsidRPr="006A25B7">
        <w:rPr>
          <w:rFonts w:cs="Arial"/>
          <w:i/>
          <w:color w:val="auto"/>
          <w:sz w:val="18"/>
          <w:szCs w:val="18"/>
        </w:rPr>
        <w:t xml:space="preserve"> </w:t>
      </w:r>
      <w:r w:rsidR="007F6087" w:rsidRPr="006A25B7">
        <w:rPr>
          <w:rFonts w:cs="Arial"/>
          <w:color w:val="auto"/>
          <w:sz w:val="18"/>
          <w:szCs w:val="18"/>
        </w:rPr>
        <w:t>A.;</w:t>
      </w:r>
      <w:r w:rsidR="007F6087" w:rsidRPr="006A25B7">
        <w:rPr>
          <w:rFonts w:cs="Arial"/>
          <w:i/>
          <w:color w:val="auto"/>
          <w:sz w:val="18"/>
          <w:szCs w:val="18"/>
        </w:rPr>
        <w:t xml:space="preserve"> </w:t>
      </w:r>
      <w:r w:rsidR="007F6087" w:rsidRPr="006A25B7">
        <w:rPr>
          <w:rFonts w:cs="Arial"/>
          <w:color w:val="auto"/>
          <w:sz w:val="18"/>
          <w:szCs w:val="18"/>
        </w:rPr>
        <w:t>Tarczewska,</w:t>
      </w:r>
      <w:r w:rsidR="007F6087" w:rsidRPr="006A25B7">
        <w:rPr>
          <w:rFonts w:cs="Arial"/>
          <w:i/>
          <w:color w:val="auto"/>
          <w:sz w:val="18"/>
          <w:szCs w:val="18"/>
        </w:rPr>
        <w:t xml:space="preserve"> </w:t>
      </w:r>
      <w:r w:rsidR="007F6087" w:rsidRPr="006A25B7">
        <w:rPr>
          <w:rFonts w:cs="Arial"/>
          <w:color w:val="auto"/>
          <w:sz w:val="18"/>
          <w:szCs w:val="18"/>
        </w:rPr>
        <w:t>M.;</w:t>
      </w:r>
      <w:r w:rsidR="007F6087" w:rsidRPr="006A25B7">
        <w:rPr>
          <w:rFonts w:cs="Arial"/>
          <w:i/>
          <w:color w:val="auto"/>
          <w:sz w:val="18"/>
          <w:szCs w:val="18"/>
        </w:rPr>
        <w:t xml:space="preserve"> </w:t>
      </w:r>
      <w:r w:rsidR="007F6087" w:rsidRPr="006A25B7">
        <w:rPr>
          <w:rFonts w:cs="Arial"/>
          <w:color w:val="auto"/>
          <w:sz w:val="18"/>
          <w:szCs w:val="18"/>
        </w:rPr>
        <w:t>Lutowski,</w:t>
      </w:r>
      <w:r w:rsidR="007F6087" w:rsidRPr="006A25B7">
        <w:rPr>
          <w:rFonts w:cs="Arial"/>
          <w:i/>
          <w:color w:val="auto"/>
          <w:sz w:val="18"/>
          <w:szCs w:val="18"/>
        </w:rPr>
        <w:t xml:space="preserve"> </w:t>
      </w:r>
      <w:r w:rsidR="007F6087" w:rsidRPr="006A25B7">
        <w:rPr>
          <w:rFonts w:cs="Arial"/>
          <w:color w:val="auto"/>
          <w:sz w:val="18"/>
          <w:szCs w:val="18"/>
        </w:rPr>
        <w:t>Z.</w:t>
      </w:r>
      <w:r w:rsidR="007F6087" w:rsidRPr="006A25B7">
        <w:rPr>
          <w:rFonts w:cs="Arial"/>
          <w:i/>
          <w:color w:val="auto"/>
          <w:sz w:val="18"/>
          <w:szCs w:val="18"/>
        </w:rPr>
        <w:t xml:space="preserve"> </w:t>
      </w:r>
      <w:r w:rsidR="007F6087" w:rsidRPr="006A25B7">
        <w:rPr>
          <w:rFonts w:cs="Arial"/>
          <w:color w:val="auto"/>
          <w:sz w:val="18"/>
          <w:szCs w:val="18"/>
        </w:rPr>
        <w:t>Pre-processing</w:t>
      </w:r>
      <w:r w:rsidR="007F6087" w:rsidRPr="006A25B7">
        <w:rPr>
          <w:rFonts w:cs="Arial"/>
          <w:i/>
          <w:color w:val="auto"/>
          <w:sz w:val="18"/>
          <w:szCs w:val="18"/>
        </w:rPr>
        <w:t xml:space="preserve"> </w:t>
      </w:r>
      <w:r w:rsidR="007F6087" w:rsidRPr="006A25B7">
        <w:rPr>
          <w:rFonts w:cs="Arial"/>
          <w:color w:val="auto"/>
          <w:sz w:val="18"/>
          <w:szCs w:val="18"/>
        </w:rPr>
        <w:t>methods</w:t>
      </w:r>
      <w:r w:rsidR="007F6087" w:rsidRPr="006A25B7">
        <w:rPr>
          <w:rFonts w:cs="Arial"/>
          <w:i/>
          <w:color w:val="auto"/>
          <w:sz w:val="18"/>
          <w:szCs w:val="18"/>
        </w:rPr>
        <w:t xml:space="preserve"> </w:t>
      </w:r>
      <w:r w:rsidR="007F6087" w:rsidRPr="006A25B7">
        <w:rPr>
          <w:rFonts w:cs="Arial"/>
          <w:color w:val="auto"/>
          <w:sz w:val="18"/>
          <w:szCs w:val="18"/>
        </w:rPr>
        <w:t>in</w:t>
      </w:r>
      <w:r w:rsidR="007F6087" w:rsidRPr="006A25B7">
        <w:rPr>
          <w:rFonts w:cs="Arial"/>
          <w:i/>
          <w:color w:val="auto"/>
          <w:sz w:val="18"/>
          <w:szCs w:val="18"/>
        </w:rPr>
        <w:t xml:space="preserve"> </w:t>
      </w:r>
      <w:r w:rsidR="007F6087" w:rsidRPr="006A25B7">
        <w:rPr>
          <w:rFonts w:cs="Arial"/>
          <w:color w:val="auto"/>
          <w:sz w:val="18"/>
          <w:szCs w:val="18"/>
        </w:rPr>
        <w:t>chest</w:t>
      </w:r>
      <w:r w:rsidR="007F6087" w:rsidRPr="006A25B7">
        <w:rPr>
          <w:rFonts w:cs="Arial"/>
          <w:i/>
          <w:color w:val="auto"/>
          <w:sz w:val="18"/>
          <w:szCs w:val="18"/>
        </w:rPr>
        <w:t xml:space="preserve"> </w:t>
      </w:r>
      <w:r w:rsidR="007F6087" w:rsidRPr="006A25B7">
        <w:rPr>
          <w:rFonts w:cs="Arial"/>
          <w:color w:val="auto"/>
          <w:sz w:val="18"/>
          <w:szCs w:val="18"/>
        </w:rPr>
        <w:t>X-ray</w:t>
      </w:r>
      <w:r w:rsidR="007F6087" w:rsidRPr="006A25B7">
        <w:rPr>
          <w:rFonts w:cs="Arial"/>
          <w:i/>
          <w:color w:val="auto"/>
          <w:sz w:val="18"/>
          <w:szCs w:val="18"/>
        </w:rPr>
        <w:t xml:space="preserve"> </w:t>
      </w:r>
      <w:r w:rsidR="007F6087" w:rsidRPr="006A25B7">
        <w:rPr>
          <w:rFonts w:cs="Arial"/>
          <w:color w:val="auto"/>
          <w:sz w:val="18"/>
          <w:szCs w:val="18"/>
        </w:rPr>
        <w:t>image</w:t>
      </w:r>
      <w:r w:rsidR="007F6087" w:rsidRPr="006A25B7">
        <w:rPr>
          <w:rFonts w:cs="Arial"/>
          <w:i/>
          <w:color w:val="auto"/>
          <w:sz w:val="18"/>
          <w:szCs w:val="18"/>
        </w:rPr>
        <w:t xml:space="preserve"> </w:t>
      </w:r>
      <w:r w:rsidR="007F6087" w:rsidRPr="006A25B7">
        <w:rPr>
          <w:rFonts w:cs="Arial"/>
          <w:color w:val="auto"/>
          <w:sz w:val="18"/>
          <w:szCs w:val="18"/>
        </w:rPr>
        <w:t>classification.</w:t>
      </w:r>
      <w:r w:rsidR="007F6087" w:rsidRPr="006A25B7">
        <w:rPr>
          <w:rFonts w:cs="Arial"/>
          <w:i/>
          <w:color w:val="auto"/>
          <w:sz w:val="18"/>
          <w:szCs w:val="18"/>
        </w:rPr>
        <w:t xml:space="preserve"> </w:t>
      </w:r>
      <w:r w:rsidR="007F6087" w:rsidRPr="006A25B7">
        <w:rPr>
          <w:rFonts w:cs="Arial"/>
          <w:i/>
          <w:iCs/>
          <w:color w:val="auto"/>
          <w:sz w:val="18"/>
          <w:szCs w:val="18"/>
        </w:rPr>
        <w:t>PLoS ONE</w:t>
      </w:r>
      <w:r w:rsidR="007F6087" w:rsidRPr="006A25B7">
        <w:rPr>
          <w:rFonts w:cs="Arial"/>
          <w:i/>
          <w:color w:val="auto"/>
          <w:sz w:val="18"/>
          <w:szCs w:val="18"/>
        </w:rPr>
        <w:t xml:space="preserve"> </w:t>
      </w:r>
      <w:r w:rsidR="007F6087" w:rsidRPr="006A25B7">
        <w:rPr>
          <w:rFonts w:cs="Arial"/>
          <w:b/>
          <w:color w:val="auto"/>
          <w:sz w:val="18"/>
          <w:szCs w:val="18"/>
        </w:rPr>
        <w:t>2022</w:t>
      </w:r>
      <w:r w:rsidR="007F6087" w:rsidRPr="006A25B7">
        <w:rPr>
          <w:rFonts w:cs="Arial"/>
          <w:color w:val="auto"/>
          <w:sz w:val="18"/>
          <w:szCs w:val="18"/>
        </w:rPr>
        <w:t>,</w:t>
      </w:r>
      <w:r w:rsidR="007F6087" w:rsidRPr="006A25B7">
        <w:rPr>
          <w:rFonts w:cs="Arial"/>
          <w:i/>
          <w:color w:val="auto"/>
          <w:sz w:val="18"/>
          <w:szCs w:val="18"/>
        </w:rPr>
        <w:t xml:space="preserve"> 17</w:t>
      </w:r>
      <w:r w:rsidR="007F6087" w:rsidRPr="006A25B7">
        <w:rPr>
          <w:rFonts w:cs="Arial"/>
          <w:color w:val="auto"/>
          <w:sz w:val="18"/>
          <w:szCs w:val="18"/>
        </w:rPr>
        <w:t>,</w:t>
      </w:r>
      <w:r w:rsidR="007F6087" w:rsidRPr="006A25B7">
        <w:rPr>
          <w:rFonts w:cs="Arial"/>
          <w:i/>
          <w:color w:val="auto"/>
          <w:sz w:val="18"/>
          <w:szCs w:val="18"/>
        </w:rPr>
        <w:t xml:space="preserve"> </w:t>
      </w:r>
      <w:r w:rsidR="007F6087" w:rsidRPr="006A25B7">
        <w:rPr>
          <w:rFonts w:cs="Arial"/>
          <w:color w:val="auto"/>
          <w:sz w:val="18"/>
          <w:szCs w:val="18"/>
        </w:rPr>
        <w:t>e0265949</w:t>
      </w:r>
      <w:r w:rsidR="007F6087" w:rsidRPr="006A25B7">
        <w:rPr>
          <w:rFonts w:cs="Arial"/>
          <w:bCs/>
          <w:color w:val="auto"/>
          <w:sz w:val="18"/>
          <w:szCs w:val="18"/>
        </w:rPr>
        <w:t>.</w:t>
      </w:r>
    </w:p>
    <w:p w14:paraId="26073630" w14:textId="0B40FC70" w:rsidR="007F6087" w:rsidRPr="006A25B7"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565" w:author="Safdar Muhammad Farhan (DOKT)" w:date="2022-12-05T14:18:00Z">
        <w:del w:id="566" w:author="Safdar Muhammad Farhan (DOKT) [2]" w:date="2022-12-06T12:05:00Z">
          <w:r w:rsidDel="0038396E">
            <w:rPr>
              <w:rFonts w:cs="Arial"/>
              <w:color w:val="auto"/>
              <w:sz w:val="18"/>
              <w:szCs w:val="18"/>
            </w:rPr>
            <w:delText>[</w:delText>
          </w:r>
          <w:r w:rsidDel="0038396E">
            <w:rPr>
              <w:rFonts w:cs="Arial"/>
              <w:color w:val="auto"/>
              <w:sz w:val="18"/>
              <w:szCs w:val="18"/>
            </w:rPr>
            <w:delText>29</w:delText>
          </w:r>
          <w:r w:rsidDel="0038396E">
            <w:rPr>
              <w:rFonts w:cs="Arial"/>
              <w:color w:val="auto"/>
              <w:sz w:val="18"/>
              <w:szCs w:val="18"/>
            </w:rPr>
            <w:delText xml:space="preserve">] </w:delText>
          </w:r>
        </w:del>
      </w:ins>
      <w:r w:rsidR="007F6087" w:rsidRPr="00744103">
        <w:rPr>
          <w:rFonts w:cs="Arial"/>
          <w:color w:val="auto"/>
          <w:sz w:val="18"/>
          <w:szCs w:val="18"/>
        </w:rPr>
        <w:t>Heidari,</w:t>
      </w:r>
      <w:r w:rsidR="007F6087" w:rsidRPr="00744103">
        <w:rPr>
          <w:rFonts w:cs="Arial"/>
          <w:i/>
          <w:color w:val="auto"/>
          <w:sz w:val="18"/>
          <w:szCs w:val="18"/>
        </w:rPr>
        <w:t xml:space="preserve"> </w:t>
      </w:r>
      <w:r w:rsidR="007F6087" w:rsidRPr="00744103">
        <w:rPr>
          <w:rFonts w:cs="Arial"/>
          <w:color w:val="auto"/>
          <w:sz w:val="18"/>
          <w:szCs w:val="18"/>
        </w:rPr>
        <w:t>M.;</w:t>
      </w:r>
      <w:r w:rsidR="007F6087" w:rsidRPr="00744103">
        <w:rPr>
          <w:rFonts w:cs="Arial"/>
          <w:i/>
          <w:color w:val="auto"/>
          <w:sz w:val="18"/>
          <w:szCs w:val="18"/>
        </w:rPr>
        <w:t xml:space="preserve"> </w:t>
      </w:r>
      <w:r w:rsidR="007F6087" w:rsidRPr="00744103">
        <w:rPr>
          <w:rFonts w:cs="Arial"/>
          <w:color w:val="auto"/>
          <w:sz w:val="18"/>
          <w:szCs w:val="18"/>
        </w:rPr>
        <w:t>Mirniaharikandehei,</w:t>
      </w:r>
      <w:r w:rsidR="007F6087" w:rsidRPr="00744103">
        <w:rPr>
          <w:rFonts w:cs="Arial"/>
          <w:i/>
          <w:color w:val="auto"/>
          <w:sz w:val="18"/>
          <w:szCs w:val="18"/>
        </w:rPr>
        <w:t xml:space="preserve"> </w:t>
      </w:r>
      <w:r w:rsidR="007F6087" w:rsidRPr="00744103">
        <w:rPr>
          <w:rFonts w:cs="Arial"/>
          <w:color w:val="auto"/>
          <w:sz w:val="18"/>
          <w:szCs w:val="18"/>
        </w:rPr>
        <w:t>S.;</w:t>
      </w:r>
      <w:r w:rsidR="007F6087" w:rsidRPr="00744103">
        <w:rPr>
          <w:rFonts w:cs="Arial"/>
          <w:i/>
          <w:color w:val="auto"/>
          <w:sz w:val="18"/>
          <w:szCs w:val="18"/>
        </w:rPr>
        <w:t xml:space="preserve"> </w:t>
      </w:r>
      <w:r w:rsidR="007F6087" w:rsidRPr="00744103">
        <w:rPr>
          <w:rFonts w:cs="Arial"/>
          <w:color w:val="auto"/>
          <w:sz w:val="18"/>
          <w:szCs w:val="18"/>
        </w:rPr>
        <w:t>Khuzani,</w:t>
      </w:r>
      <w:r w:rsidR="007F6087" w:rsidRPr="00744103">
        <w:rPr>
          <w:rFonts w:cs="Arial"/>
          <w:i/>
          <w:color w:val="auto"/>
          <w:sz w:val="18"/>
          <w:szCs w:val="18"/>
        </w:rPr>
        <w:t xml:space="preserve"> </w:t>
      </w:r>
      <w:r w:rsidR="007F6087" w:rsidRPr="00744103">
        <w:rPr>
          <w:rFonts w:cs="Arial"/>
          <w:color w:val="auto"/>
          <w:sz w:val="18"/>
          <w:szCs w:val="18"/>
        </w:rPr>
        <w:t>A.Z.;</w:t>
      </w:r>
      <w:r w:rsidR="007F6087" w:rsidRPr="00744103">
        <w:rPr>
          <w:rFonts w:cs="Arial"/>
          <w:i/>
          <w:color w:val="auto"/>
          <w:sz w:val="18"/>
          <w:szCs w:val="18"/>
        </w:rPr>
        <w:t xml:space="preserve"> </w:t>
      </w:r>
      <w:r w:rsidR="007F6087" w:rsidRPr="00744103">
        <w:rPr>
          <w:rFonts w:cs="Arial"/>
          <w:color w:val="auto"/>
          <w:sz w:val="18"/>
          <w:szCs w:val="18"/>
        </w:rPr>
        <w:t>Danala,</w:t>
      </w:r>
      <w:r w:rsidR="007F6087" w:rsidRPr="00744103">
        <w:rPr>
          <w:rFonts w:cs="Arial"/>
          <w:i/>
          <w:color w:val="auto"/>
          <w:sz w:val="18"/>
          <w:szCs w:val="18"/>
        </w:rPr>
        <w:t xml:space="preserve"> </w:t>
      </w:r>
      <w:r w:rsidR="007F6087" w:rsidRPr="00744103">
        <w:rPr>
          <w:rFonts w:cs="Arial"/>
          <w:color w:val="auto"/>
          <w:sz w:val="18"/>
          <w:szCs w:val="18"/>
        </w:rPr>
        <w:t>G.;</w:t>
      </w:r>
      <w:r w:rsidR="007F6087" w:rsidRPr="00744103">
        <w:rPr>
          <w:rFonts w:cs="Arial"/>
          <w:i/>
          <w:color w:val="auto"/>
          <w:sz w:val="18"/>
          <w:szCs w:val="18"/>
        </w:rPr>
        <w:t xml:space="preserve"> </w:t>
      </w:r>
      <w:r w:rsidR="007F6087" w:rsidRPr="00744103">
        <w:rPr>
          <w:rFonts w:cs="Arial"/>
          <w:color w:val="auto"/>
          <w:sz w:val="18"/>
          <w:szCs w:val="18"/>
        </w:rPr>
        <w:t>Qiu,</w:t>
      </w:r>
      <w:r w:rsidR="007F6087" w:rsidRPr="00744103">
        <w:rPr>
          <w:rFonts w:cs="Arial"/>
          <w:i/>
          <w:color w:val="auto"/>
          <w:sz w:val="18"/>
          <w:szCs w:val="18"/>
        </w:rPr>
        <w:t xml:space="preserve"> </w:t>
      </w:r>
      <w:r w:rsidR="007F6087" w:rsidRPr="00744103">
        <w:rPr>
          <w:rFonts w:cs="Arial"/>
          <w:color w:val="auto"/>
          <w:sz w:val="18"/>
          <w:szCs w:val="18"/>
        </w:rPr>
        <w:t>Y.;</w:t>
      </w:r>
      <w:r w:rsidR="007F6087" w:rsidRPr="00744103">
        <w:rPr>
          <w:rFonts w:cs="Arial"/>
          <w:i/>
          <w:color w:val="auto"/>
          <w:sz w:val="18"/>
          <w:szCs w:val="18"/>
        </w:rPr>
        <w:t xml:space="preserve"> </w:t>
      </w:r>
      <w:r w:rsidR="007F6087" w:rsidRPr="00744103">
        <w:rPr>
          <w:rFonts w:cs="Arial"/>
          <w:color w:val="auto"/>
          <w:sz w:val="18"/>
          <w:szCs w:val="18"/>
        </w:rPr>
        <w:t>Zheng,</w:t>
      </w:r>
      <w:r w:rsidR="007F6087" w:rsidRPr="00744103">
        <w:rPr>
          <w:rFonts w:cs="Arial"/>
          <w:i/>
          <w:color w:val="auto"/>
          <w:sz w:val="18"/>
          <w:szCs w:val="18"/>
        </w:rPr>
        <w:t xml:space="preserve"> </w:t>
      </w:r>
      <w:r w:rsidR="007F6087" w:rsidRPr="00744103">
        <w:rPr>
          <w:rFonts w:cs="Arial"/>
          <w:color w:val="auto"/>
          <w:sz w:val="18"/>
          <w:szCs w:val="18"/>
        </w:rPr>
        <w:t>B.</w:t>
      </w:r>
      <w:r w:rsidR="007F6087" w:rsidRPr="00744103">
        <w:rPr>
          <w:rFonts w:cs="Arial"/>
          <w:i/>
          <w:color w:val="auto"/>
          <w:sz w:val="18"/>
          <w:szCs w:val="18"/>
        </w:rPr>
        <w:t xml:space="preserve"> </w:t>
      </w:r>
      <w:r w:rsidR="007F6087" w:rsidRPr="00744103">
        <w:rPr>
          <w:rFonts w:cs="Arial"/>
          <w:color w:val="auto"/>
          <w:sz w:val="18"/>
          <w:szCs w:val="18"/>
        </w:rPr>
        <w:t>Improving</w:t>
      </w:r>
      <w:r w:rsidR="007F6087" w:rsidRPr="00744103">
        <w:rPr>
          <w:rFonts w:cs="Arial"/>
          <w:i/>
          <w:color w:val="auto"/>
          <w:sz w:val="18"/>
          <w:szCs w:val="18"/>
        </w:rPr>
        <w:t xml:space="preserve"> </w:t>
      </w:r>
      <w:r w:rsidR="007F6087" w:rsidRPr="00744103">
        <w:rPr>
          <w:rFonts w:cs="Arial"/>
          <w:color w:val="auto"/>
          <w:sz w:val="18"/>
          <w:szCs w:val="18"/>
        </w:rPr>
        <w:t>the</w:t>
      </w:r>
      <w:r w:rsidR="007F6087" w:rsidRPr="00744103">
        <w:rPr>
          <w:rFonts w:cs="Arial"/>
          <w:i/>
          <w:color w:val="auto"/>
          <w:sz w:val="18"/>
          <w:szCs w:val="18"/>
        </w:rPr>
        <w:t xml:space="preserve"> </w:t>
      </w:r>
      <w:r w:rsidR="007F6087" w:rsidRPr="006A25B7">
        <w:rPr>
          <w:rFonts w:cs="Arial"/>
          <w:color w:val="auto"/>
          <w:sz w:val="18"/>
          <w:szCs w:val="18"/>
        </w:rPr>
        <w:t>performance</w:t>
      </w:r>
      <w:r w:rsidR="007F6087" w:rsidRPr="006A25B7">
        <w:rPr>
          <w:rFonts w:cs="Arial"/>
          <w:i/>
          <w:color w:val="auto"/>
          <w:sz w:val="18"/>
          <w:szCs w:val="18"/>
        </w:rPr>
        <w:t xml:space="preserve"> </w:t>
      </w:r>
      <w:r w:rsidR="007F6087" w:rsidRPr="006A25B7">
        <w:rPr>
          <w:rFonts w:cs="Arial"/>
          <w:color w:val="auto"/>
          <w:sz w:val="18"/>
          <w:szCs w:val="18"/>
        </w:rPr>
        <w:t>of</w:t>
      </w:r>
      <w:r w:rsidR="007F6087" w:rsidRPr="006A25B7">
        <w:rPr>
          <w:rFonts w:cs="Arial"/>
          <w:i/>
          <w:color w:val="auto"/>
          <w:sz w:val="18"/>
          <w:szCs w:val="18"/>
        </w:rPr>
        <w:t xml:space="preserve"> </w:t>
      </w:r>
      <w:r w:rsidR="007F6087" w:rsidRPr="006A25B7">
        <w:rPr>
          <w:rFonts w:cs="Arial"/>
          <w:color w:val="auto"/>
          <w:sz w:val="18"/>
          <w:szCs w:val="18"/>
        </w:rPr>
        <w:t>CNN</w:t>
      </w:r>
      <w:r w:rsidR="007F6087" w:rsidRPr="006A25B7">
        <w:rPr>
          <w:rFonts w:cs="Arial"/>
          <w:i/>
          <w:color w:val="auto"/>
          <w:sz w:val="18"/>
          <w:szCs w:val="18"/>
        </w:rPr>
        <w:t xml:space="preserve"> </w:t>
      </w:r>
      <w:r w:rsidR="007F6087" w:rsidRPr="006A25B7">
        <w:rPr>
          <w:rFonts w:cs="Arial"/>
          <w:color w:val="auto"/>
          <w:sz w:val="18"/>
          <w:szCs w:val="18"/>
        </w:rPr>
        <w:t>to</w:t>
      </w:r>
      <w:r w:rsidR="007F6087" w:rsidRPr="006A25B7">
        <w:rPr>
          <w:rFonts w:cs="Arial"/>
          <w:i/>
          <w:color w:val="auto"/>
          <w:sz w:val="18"/>
          <w:szCs w:val="18"/>
        </w:rPr>
        <w:t xml:space="preserve"> </w:t>
      </w:r>
      <w:r w:rsidR="007F6087" w:rsidRPr="006A25B7">
        <w:rPr>
          <w:rFonts w:cs="Arial"/>
          <w:color w:val="auto"/>
          <w:sz w:val="18"/>
          <w:szCs w:val="18"/>
        </w:rPr>
        <w:t>predict</w:t>
      </w:r>
      <w:r w:rsidR="007F6087" w:rsidRPr="006A25B7">
        <w:rPr>
          <w:rFonts w:cs="Arial"/>
          <w:i/>
          <w:color w:val="auto"/>
          <w:sz w:val="18"/>
          <w:szCs w:val="18"/>
        </w:rPr>
        <w:t xml:space="preserve"> </w:t>
      </w:r>
      <w:r w:rsidR="007F6087" w:rsidRPr="006A25B7">
        <w:rPr>
          <w:rFonts w:cs="Arial"/>
          <w:color w:val="auto"/>
          <w:sz w:val="18"/>
          <w:szCs w:val="18"/>
        </w:rPr>
        <w:t>the</w:t>
      </w:r>
      <w:r w:rsidR="007F6087" w:rsidRPr="006A25B7">
        <w:rPr>
          <w:rFonts w:cs="Arial"/>
          <w:i/>
          <w:color w:val="auto"/>
          <w:sz w:val="18"/>
          <w:szCs w:val="18"/>
        </w:rPr>
        <w:t xml:space="preserve"> </w:t>
      </w:r>
      <w:r w:rsidR="007F6087" w:rsidRPr="006A25B7">
        <w:rPr>
          <w:rFonts w:cs="Arial"/>
          <w:color w:val="auto"/>
          <w:sz w:val="18"/>
          <w:szCs w:val="18"/>
        </w:rPr>
        <w:t>likelihood</w:t>
      </w:r>
      <w:r w:rsidR="007F6087" w:rsidRPr="006A25B7">
        <w:rPr>
          <w:rFonts w:cs="Arial"/>
          <w:i/>
          <w:color w:val="auto"/>
          <w:sz w:val="18"/>
          <w:szCs w:val="18"/>
        </w:rPr>
        <w:t xml:space="preserve"> </w:t>
      </w:r>
      <w:r w:rsidR="007F6087" w:rsidRPr="006A25B7">
        <w:rPr>
          <w:rFonts w:cs="Arial"/>
          <w:color w:val="auto"/>
          <w:sz w:val="18"/>
          <w:szCs w:val="18"/>
        </w:rPr>
        <w:t>of</w:t>
      </w:r>
      <w:r w:rsidR="007F6087" w:rsidRPr="006A25B7">
        <w:rPr>
          <w:rFonts w:cs="Arial"/>
          <w:i/>
          <w:color w:val="auto"/>
          <w:sz w:val="18"/>
          <w:szCs w:val="18"/>
        </w:rPr>
        <w:t xml:space="preserve"> </w:t>
      </w:r>
      <w:r w:rsidR="007F6087" w:rsidRPr="006A25B7">
        <w:rPr>
          <w:rFonts w:cs="Arial"/>
          <w:color w:val="auto"/>
          <w:sz w:val="18"/>
          <w:szCs w:val="18"/>
        </w:rPr>
        <w:t>COVID-19</w:t>
      </w:r>
      <w:r w:rsidR="007F6087" w:rsidRPr="006A25B7">
        <w:rPr>
          <w:rFonts w:cs="Arial"/>
          <w:i/>
          <w:color w:val="auto"/>
          <w:sz w:val="18"/>
          <w:szCs w:val="18"/>
        </w:rPr>
        <w:t xml:space="preserve"> </w:t>
      </w:r>
      <w:r w:rsidR="007F6087" w:rsidRPr="006A25B7">
        <w:rPr>
          <w:rFonts w:cs="Arial"/>
          <w:color w:val="auto"/>
          <w:sz w:val="18"/>
          <w:szCs w:val="18"/>
        </w:rPr>
        <w:t>using</w:t>
      </w:r>
      <w:r w:rsidR="007F6087" w:rsidRPr="006A25B7">
        <w:rPr>
          <w:rFonts w:cs="Arial"/>
          <w:i/>
          <w:color w:val="auto"/>
          <w:sz w:val="18"/>
          <w:szCs w:val="18"/>
        </w:rPr>
        <w:t xml:space="preserve"> </w:t>
      </w:r>
      <w:r w:rsidR="007F6087" w:rsidRPr="006A25B7">
        <w:rPr>
          <w:rFonts w:cs="Arial"/>
          <w:color w:val="auto"/>
          <w:sz w:val="18"/>
          <w:szCs w:val="18"/>
        </w:rPr>
        <w:t>chest</w:t>
      </w:r>
      <w:r w:rsidR="007F6087" w:rsidRPr="006A25B7">
        <w:rPr>
          <w:rFonts w:cs="Arial"/>
          <w:i/>
          <w:color w:val="auto"/>
          <w:sz w:val="18"/>
          <w:szCs w:val="18"/>
        </w:rPr>
        <w:t xml:space="preserve"> </w:t>
      </w:r>
      <w:r w:rsidR="007F6087" w:rsidRPr="006A25B7">
        <w:rPr>
          <w:rFonts w:cs="Arial"/>
          <w:color w:val="auto"/>
          <w:sz w:val="18"/>
          <w:szCs w:val="18"/>
        </w:rPr>
        <w:t>X-ray</w:t>
      </w:r>
      <w:r w:rsidR="007F6087" w:rsidRPr="006A25B7">
        <w:rPr>
          <w:rFonts w:cs="Arial"/>
          <w:i/>
          <w:color w:val="auto"/>
          <w:sz w:val="18"/>
          <w:szCs w:val="18"/>
        </w:rPr>
        <w:t xml:space="preserve"> </w:t>
      </w:r>
      <w:r w:rsidR="007F6087" w:rsidRPr="006A25B7">
        <w:rPr>
          <w:rFonts w:cs="Arial"/>
          <w:color w:val="auto"/>
          <w:sz w:val="18"/>
          <w:szCs w:val="18"/>
        </w:rPr>
        <w:t>images</w:t>
      </w:r>
      <w:r w:rsidR="007F6087" w:rsidRPr="006A25B7">
        <w:rPr>
          <w:rFonts w:cs="Arial"/>
          <w:i/>
          <w:color w:val="auto"/>
          <w:sz w:val="18"/>
          <w:szCs w:val="18"/>
        </w:rPr>
        <w:t xml:space="preserve"> </w:t>
      </w:r>
      <w:r w:rsidR="007F6087" w:rsidRPr="006A25B7">
        <w:rPr>
          <w:rFonts w:cs="Arial"/>
          <w:color w:val="auto"/>
          <w:sz w:val="18"/>
          <w:szCs w:val="18"/>
        </w:rPr>
        <w:t>with</w:t>
      </w:r>
      <w:r w:rsidR="007F6087" w:rsidRPr="006A25B7">
        <w:rPr>
          <w:rFonts w:cs="Arial"/>
          <w:i/>
          <w:color w:val="auto"/>
          <w:sz w:val="18"/>
          <w:szCs w:val="18"/>
        </w:rPr>
        <w:t xml:space="preserve"> </w:t>
      </w:r>
      <w:r w:rsidR="007F6087" w:rsidRPr="006A25B7">
        <w:rPr>
          <w:rFonts w:cs="Arial"/>
          <w:color w:val="auto"/>
          <w:sz w:val="18"/>
          <w:szCs w:val="18"/>
        </w:rPr>
        <w:t>pre-processing</w:t>
      </w:r>
      <w:r w:rsidR="007F6087" w:rsidRPr="006A25B7">
        <w:rPr>
          <w:rFonts w:cs="Arial"/>
          <w:i/>
          <w:color w:val="auto"/>
          <w:sz w:val="18"/>
          <w:szCs w:val="18"/>
        </w:rPr>
        <w:t xml:space="preserve"> </w:t>
      </w:r>
      <w:r w:rsidR="007F6087" w:rsidRPr="006A25B7">
        <w:rPr>
          <w:rFonts w:cs="Arial"/>
          <w:color w:val="auto"/>
          <w:sz w:val="18"/>
          <w:szCs w:val="18"/>
        </w:rPr>
        <w:t>algorithms.</w:t>
      </w:r>
      <w:r w:rsidR="007F6087" w:rsidRPr="006A25B7">
        <w:rPr>
          <w:rFonts w:cs="Arial"/>
          <w:i/>
          <w:color w:val="auto"/>
          <w:sz w:val="18"/>
          <w:szCs w:val="18"/>
        </w:rPr>
        <w:t xml:space="preserve"> </w:t>
      </w:r>
      <w:r w:rsidR="007F6087" w:rsidRPr="006A25B7">
        <w:rPr>
          <w:rFonts w:cs="Arial"/>
          <w:i/>
          <w:iCs/>
          <w:color w:val="auto"/>
          <w:sz w:val="18"/>
          <w:szCs w:val="18"/>
        </w:rPr>
        <w:t xml:space="preserve">Int. J. Med. Inform. </w:t>
      </w:r>
      <w:r w:rsidR="007F6087" w:rsidRPr="006A25B7">
        <w:rPr>
          <w:rFonts w:cs="Arial"/>
          <w:b/>
          <w:color w:val="auto"/>
          <w:sz w:val="18"/>
          <w:szCs w:val="18"/>
        </w:rPr>
        <w:t>2020</w:t>
      </w:r>
      <w:r w:rsidR="007F6087" w:rsidRPr="006A25B7">
        <w:rPr>
          <w:rFonts w:cs="Arial"/>
          <w:color w:val="auto"/>
          <w:sz w:val="18"/>
          <w:szCs w:val="18"/>
        </w:rPr>
        <w:t>,</w:t>
      </w:r>
      <w:r w:rsidR="007F6087" w:rsidRPr="006A25B7">
        <w:rPr>
          <w:rFonts w:cs="Arial"/>
          <w:i/>
          <w:color w:val="auto"/>
          <w:sz w:val="18"/>
          <w:szCs w:val="18"/>
        </w:rPr>
        <w:t xml:space="preserve"> 144</w:t>
      </w:r>
      <w:r w:rsidR="007F6087" w:rsidRPr="006A25B7">
        <w:rPr>
          <w:rFonts w:cs="Arial"/>
          <w:color w:val="auto"/>
          <w:sz w:val="18"/>
          <w:szCs w:val="18"/>
        </w:rPr>
        <w:t>,</w:t>
      </w:r>
      <w:r w:rsidR="007F6087" w:rsidRPr="006A25B7">
        <w:rPr>
          <w:rFonts w:cs="Arial"/>
          <w:i/>
          <w:color w:val="auto"/>
          <w:sz w:val="18"/>
          <w:szCs w:val="18"/>
        </w:rPr>
        <w:t xml:space="preserve"> </w:t>
      </w:r>
      <w:r w:rsidR="007F6087" w:rsidRPr="006A25B7">
        <w:rPr>
          <w:rFonts w:cs="Arial"/>
          <w:color w:val="auto"/>
          <w:sz w:val="18"/>
          <w:szCs w:val="18"/>
        </w:rPr>
        <w:t>104284.</w:t>
      </w:r>
    </w:p>
    <w:p w14:paraId="7DB68B3A" w14:textId="583870E8" w:rsidR="007F6087" w:rsidRPr="006A25B7"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567" w:author="Safdar Muhammad Farhan (DOKT)" w:date="2022-12-05T14:18:00Z">
        <w:del w:id="568" w:author="Safdar Muhammad Farhan (DOKT) [2]" w:date="2022-12-06T12:06:00Z">
          <w:r w:rsidDel="0038396E">
            <w:rPr>
              <w:rFonts w:cs="Arial"/>
              <w:color w:val="auto"/>
              <w:sz w:val="18"/>
              <w:szCs w:val="18"/>
            </w:rPr>
            <w:delText>[</w:delText>
          </w:r>
          <w:r w:rsidDel="0038396E">
            <w:rPr>
              <w:rFonts w:cs="Arial"/>
              <w:color w:val="auto"/>
              <w:sz w:val="18"/>
              <w:szCs w:val="18"/>
            </w:rPr>
            <w:delText>30</w:delText>
          </w:r>
          <w:r w:rsidDel="0038396E">
            <w:rPr>
              <w:rFonts w:cs="Arial"/>
              <w:color w:val="auto"/>
              <w:sz w:val="18"/>
              <w:szCs w:val="18"/>
            </w:rPr>
            <w:delText xml:space="preserve">] </w:delText>
          </w:r>
        </w:del>
      </w:ins>
      <w:r w:rsidR="007F6087" w:rsidRPr="006A25B7">
        <w:rPr>
          <w:rFonts w:cs="Arial"/>
          <w:color w:val="auto"/>
          <w:sz w:val="18"/>
          <w:szCs w:val="18"/>
        </w:rPr>
        <w:t>Aboussaleh,</w:t>
      </w:r>
      <w:r w:rsidR="007F6087" w:rsidRPr="006A25B7">
        <w:rPr>
          <w:rFonts w:cs="Arial"/>
          <w:i/>
          <w:color w:val="auto"/>
          <w:sz w:val="18"/>
          <w:szCs w:val="18"/>
        </w:rPr>
        <w:t xml:space="preserve"> </w:t>
      </w:r>
      <w:r w:rsidR="007F6087" w:rsidRPr="006A25B7">
        <w:rPr>
          <w:rFonts w:cs="Arial"/>
          <w:color w:val="auto"/>
          <w:sz w:val="18"/>
          <w:szCs w:val="18"/>
        </w:rPr>
        <w:t>I.;</w:t>
      </w:r>
      <w:r w:rsidR="007F6087" w:rsidRPr="006A25B7">
        <w:rPr>
          <w:rFonts w:cs="Arial"/>
          <w:i/>
          <w:color w:val="auto"/>
          <w:sz w:val="18"/>
          <w:szCs w:val="18"/>
        </w:rPr>
        <w:t xml:space="preserve"> </w:t>
      </w:r>
      <w:r w:rsidR="007F6087" w:rsidRPr="006A25B7">
        <w:rPr>
          <w:rFonts w:cs="Arial"/>
          <w:color w:val="auto"/>
          <w:sz w:val="18"/>
          <w:szCs w:val="18"/>
        </w:rPr>
        <w:t>Riffi,</w:t>
      </w:r>
      <w:r w:rsidR="007F6087" w:rsidRPr="006A25B7">
        <w:rPr>
          <w:rFonts w:cs="Arial"/>
          <w:i/>
          <w:color w:val="auto"/>
          <w:sz w:val="18"/>
          <w:szCs w:val="18"/>
        </w:rPr>
        <w:t xml:space="preserve"> </w:t>
      </w:r>
      <w:r w:rsidR="007F6087" w:rsidRPr="006A25B7">
        <w:rPr>
          <w:rFonts w:cs="Arial"/>
          <w:color w:val="auto"/>
          <w:sz w:val="18"/>
          <w:szCs w:val="18"/>
        </w:rPr>
        <w:t>J.;</w:t>
      </w:r>
      <w:r w:rsidR="007F6087" w:rsidRPr="006A25B7">
        <w:rPr>
          <w:rFonts w:cs="Arial"/>
          <w:i/>
          <w:color w:val="auto"/>
          <w:sz w:val="18"/>
          <w:szCs w:val="18"/>
        </w:rPr>
        <w:t xml:space="preserve"> </w:t>
      </w:r>
      <w:r w:rsidR="007F6087" w:rsidRPr="006A25B7">
        <w:rPr>
          <w:rFonts w:cs="Arial"/>
          <w:color w:val="auto"/>
          <w:sz w:val="18"/>
          <w:szCs w:val="18"/>
        </w:rPr>
        <w:t>Mahraz,</w:t>
      </w:r>
      <w:r w:rsidR="007F6087" w:rsidRPr="006A25B7">
        <w:rPr>
          <w:rFonts w:cs="Arial"/>
          <w:i/>
          <w:color w:val="auto"/>
          <w:sz w:val="18"/>
          <w:szCs w:val="18"/>
        </w:rPr>
        <w:t xml:space="preserve"> </w:t>
      </w:r>
      <w:r w:rsidR="007F6087" w:rsidRPr="006A25B7">
        <w:rPr>
          <w:rFonts w:cs="Arial"/>
          <w:color w:val="auto"/>
          <w:sz w:val="18"/>
          <w:szCs w:val="18"/>
        </w:rPr>
        <w:t>A.M.;</w:t>
      </w:r>
      <w:r w:rsidR="007F6087" w:rsidRPr="006A25B7">
        <w:rPr>
          <w:rFonts w:cs="Arial"/>
          <w:i/>
          <w:color w:val="auto"/>
          <w:sz w:val="18"/>
          <w:szCs w:val="18"/>
        </w:rPr>
        <w:t xml:space="preserve"> </w:t>
      </w:r>
      <w:r w:rsidR="007F6087" w:rsidRPr="006A25B7">
        <w:rPr>
          <w:rFonts w:cs="Arial"/>
          <w:color w:val="auto"/>
          <w:sz w:val="18"/>
          <w:szCs w:val="18"/>
        </w:rPr>
        <w:t>Tairi,</w:t>
      </w:r>
      <w:r w:rsidR="007F6087" w:rsidRPr="006A25B7">
        <w:rPr>
          <w:rFonts w:cs="Arial"/>
          <w:i/>
          <w:color w:val="auto"/>
          <w:sz w:val="18"/>
          <w:szCs w:val="18"/>
        </w:rPr>
        <w:t xml:space="preserve"> </w:t>
      </w:r>
      <w:r w:rsidR="007F6087" w:rsidRPr="006A25B7">
        <w:rPr>
          <w:rFonts w:cs="Arial"/>
          <w:color w:val="auto"/>
          <w:sz w:val="18"/>
          <w:szCs w:val="18"/>
        </w:rPr>
        <w:t>H.</w:t>
      </w:r>
      <w:r w:rsidR="007F6087" w:rsidRPr="006A25B7">
        <w:rPr>
          <w:rFonts w:cs="Arial"/>
          <w:i/>
          <w:color w:val="auto"/>
          <w:sz w:val="18"/>
          <w:szCs w:val="18"/>
        </w:rPr>
        <w:t xml:space="preserve"> </w:t>
      </w:r>
      <w:r w:rsidR="007F6087" w:rsidRPr="006A25B7">
        <w:rPr>
          <w:rFonts w:cs="Arial"/>
          <w:color w:val="auto"/>
          <w:sz w:val="18"/>
          <w:szCs w:val="18"/>
        </w:rPr>
        <w:t>Brain</w:t>
      </w:r>
      <w:r w:rsidR="007F6087" w:rsidRPr="006A25B7">
        <w:rPr>
          <w:rFonts w:cs="Arial"/>
          <w:i/>
          <w:color w:val="auto"/>
          <w:sz w:val="18"/>
          <w:szCs w:val="18"/>
        </w:rPr>
        <w:t xml:space="preserve"> </w:t>
      </w:r>
      <w:r w:rsidR="007F6087" w:rsidRPr="006A25B7">
        <w:rPr>
          <w:rFonts w:cs="Arial"/>
          <w:color w:val="auto"/>
          <w:sz w:val="18"/>
          <w:szCs w:val="18"/>
        </w:rPr>
        <w:t>Tumor</w:t>
      </w:r>
      <w:r w:rsidR="007F6087" w:rsidRPr="006A25B7">
        <w:rPr>
          <w:rFonts w:cs="Arial"/>
          <w:i/>
          <w:color w:val="auto"/>
          <w:sz w:val="18"/>
          <w:szCs w:val="18"/>
        </w:rPr>
        <w:t xml:space="preserve"> </w:t>
      </w:r>
      <w:r w:rsidR="007F6087" w:rsidRPr="006A25B7">
        <w:rPr>
          <w:rFonts w:cs="Arial"/>
          <w:color w:val="auto"/>
          <w:sz w:val="18"/>
          <w:szCs w:val="18"/>
        </w:rPr>
        <w:t>Segmentation</w:t>
      </w:r>
      <w:r w:rsidR="007F6087" w:rsidRPr="006A25B7">
        <w:rPr>
          <w:rFonts w:cs="Arial"/>
          <w:i/>
          <w:color w:val="auto"/>
          <w:sz w:val="18"/>
          <w:szCs w:val="18"/>
        </w:rPr>
        <w:t xml:space="preserve"> </w:t>
      </w:r>
      <w:r w:rsidR="007F6087" w:rsidRPr="006A25B7">
        <w:rPr>
          <w:rFonts w:cs="Arial"/>
          <w:color w:val="auto"/>
          <w:sz w:val="18"/>
          <w:szCs w:val="18"/>
        </w:rPr>
        <w:t>Based</w:t>
      </w:r>
      <w:r w:rsidR="007F6087" w:rsidRPr="006A25B7">
        <w:rPr>
          <w:rFonts w:cs="Arial"/>
          <w:i/>
          <w:color w:val="auto"/>
          <w:sz w:val="18"/>
          <w:szCs w:val="18"/>
        </w:rPr>
        <w:t xml:space="preserve"> </w:t>
      </w:r>
      <w:r w:rsidR="007F6087" w:rsidRPr="006A25B7">
        <w:rPr>
          <w:rFonts w:cs="Arial"/>
          <w:color w:val="auto"/>
          <w:sz w:val="18"/>
          <w:szCs w:val="18"/>
        </w:rPr>
        <w:t>on</w:t>
      </w:r>
      <w:r w:rsidR="007F6087" w:rsidRPr="006A25B7">
        <w:rPr>
          <w:rFonts w:cs="Arial"/>
          <w:i/>
          <w:color w:val="auto"/>
          <w:sz w:val="18"/>
          <w:szCs w:val="18"/>
        </w:rPr>
        <w:t xml:space="preserve"> </w:t>
      </w:r>
      <w:r w:rsidR="007F6087" w:rsidRPr="006A25B7">
        <w:rPr>
          <w:rFonts w:cs="Arial"/>
          <w:color w:val="auto"/>
          <w:sz w:val="18"/>
          <w:szCs w:val="18"/>
        </w:rPr>
        <w:t>Deep</w:t>
      </w:r>
      <w:r w:rsidR="007F6087" w:rsidRPr="006A25B7">
        <w:rPr>
          <w:rFonts w:cs="Arial"/>
          <w:i/>
          <w:color w:val="auto"/>
          <w:sz w:val="18"/>
          <w:szCs w:val="18"/>
        </w:rPr>
        <w:t xml:space="preserve"> </w:t>
      </w:r>
      <w:r w:rsidR="007F6087" w:rsidRPr="006A25B7">
        <w:rPr>
          <w:rFonts w:cs="Arial"/>
          <w:color w:val="auto"/>
          <w:sz w:val="18"/>
          <w:szCs w:val="18"/>
        </w:rPr>
        <w:t>Learning’s</w:t>
      </w:r>
      <w:r w:rsidR="007F6087" w:rsidRPr="006A25B7">
        <w:rPr>
          <w:rFonts w:cs="Arial"/>
          <w:i/>
          <w:color w:val="auto"/>
          <w:sz w:val="18"/>
          <w:szCs w:val="18"/>
        </w:rPr>
        <w:t xml:space="preserve"> </w:t>
      </w:r>
      <w:r w:rsidR="007F6087" w:rsidRPr="006A25B7">
        <w:rPr>
          <w:rFonts w:cs="Arial"/>
          <w:color w:val="auto"/>
          <w:sz w:val="18"/>
          <w:szCs w:val="18"/>
        </w:rPr>
        <w:t>Feature</w:t>
      </w:r>
      <w:r w:rsidR="007F6087" w:rsidRPr="006A25B7">
        <w:rPr>
          <w:rFonts w:cs="Arial"/>
          <w:i/>
          <w:color w:val="auto"/>
          <w:sz w:val="18"/>
          <w:szCs w:val="18"/>
        </w:rPr>
        <w:t xml:space="preserve"> </w:t>
      </w:r>
      <w:r w:rsidR="007F6087" w:rsidRPr="006A25B7">
        <w:rPr>
          <w:rFonts w:cs="Arial"/>
          <w:color w:val="auto"/>
          <w:sz w:val="18"/>
          <w:szCs w:val="18"/>
        </w:rPr>
        <w:t>Representation.</w:t>
      </w:r>
      <w:r w:rsidR="007F6087" w:rsidRPr="006A25B7">
        <w:rPr>
          <w:rFonts w:cs="Arial"/>
          <w:i/>
          <w:color w:val="auto"/>
          <w:sz w:val="18"/>
          <w:szCs w:val="18"/>
        </w:rPr>
        <w:t xml:space="preserve"> </w:t>
      </w:r>
      <w:r w:rsidR="007F6087" w:rsidRPr="006A25B7">
        <w:rPr>
          <w:rFonts w:cs="Arial"/>
          <w:i/>
          <w:iCs/>
          <w:color w:val="auto"/>
          <w:sz w:val="18"/>
          <w:szCs w:val="18"/>
        </w:rPr>
        <w:t>J. Imaging</w:t>
      </w:r>
      <w:r w:rsidR="007F6087" w:rsidRPr="006A25B7">
        <w:rPr>
          <w:rFonts w:cs="Arial"/>
          <w:i/>
          <w:color w:val="auto"/>
          <w:sz w:val="18"/>
          <w:szCs w:val="18"/>
        </w:rPr>
        <w:t xml:space="preserve"> </w:t>
      </w:r>
      <w:r w:rsidR="007F6087" w:rsidRPr="006A25B7">
        <w:rPr>
          <w:rFonts w:cs="Arial"/>
          <w:b/>
          <w:color w:val="auto"/>
          <w:sz w:val="18"/>
          <w:szCs w:val="18"/>
        </w:rPr>
        <w:t>2021</w:t>
      </w:r>
      <w:r w:rsidR="007F6087" w:rsidRPr="006A25B7">
        <w:rPr>
          <w:rFonts w:cs="Arial"/>
          <w:color w:val="auto"/>
          <w:sz w:val="18"/>
          <w:szCs w:val="18"/>
        </w:rPr>
        <w:t>,</w:t>
      </w:r>
      <w:r w:rsidR="007F6087" w:rsidRPr="006A25B7">
        <w:rPr>
          <w:rFonts w:cs="Arial"/>
          <w:i/>
          <w:color w:val="auto"/>
          <w:sz w:val="18"/>
          <w:szCs w:val="18"/>
        </w:rPr>
        <w:t xml:space="preserve"> 7</w:t>
      </w:r>
      <w:r w:rsidR="007F6087" w:rsidRPr="006A25B7">
        <w:rPr>
          <w:rFonts w:cs="Arial"/>
          <w:color w:val="auto"/>
          <w:sz w:val="18"/>
          <w:szCs w:val="18"/>
        </w:rPr>
        <w:t>,</w:t>
      </w:r>
      <w:r w:rsidR="007F6087" w:rsidRPr="006A25B7">
        <w:rPr>
          <w:rFonts w:cs="Arial"/>
          <w:i/>
          <w:color w:val="auto"/>
          <w:sz w:val="18"/>
          <w:szCs w:val="18"/>
        </w:rPr>
        <w:t xml:space="preserve"> </w:t>
      </w:r>
      <w:r w:rsidR="007F6087" w:rsidRPr="006A25B7">
        <w:rPr>
          <w:rFonts w:cs="Arial"/>
          <w:color w:val="auto"/>
          <w:sz w:val="18"/>
          <w:szCs w:val="18"/>
        </w:rPr>
        <w:t>269.</w:t>
      </w:r>
    </w:p>
    <w:p w14:paraId="5F082E53" w14:textId="612A967B" w:rsidR="007F6087" w:rsidRPr="00744103" w:rsidRDefault="00DA44CF" w:rsidP="007F6087">
      <w:pPr>
        <w:pStyle w:val="ListParagraph"/>
        <w:numPr>
          <w:ilvl w:val="0"/>
          <w:numId w:val="29"/>
        </w:numPr>
        <w:adjustRightInd w:val="0"/>
        <w:snapToGrid w:val="0"/>
        <w:spacing w:line="228" w:lineRule="auto"/>
        <w:ind w:left="425" w:hanging="425"/>
        <w:contextualSpacing w:val="0"/>
        <w:rPr>
          <w:rStyle w:val="Hyperlink"/>
          <w:rFonts w:cs="Arial"/>
          <w:color w:val="auto"/>
          <w:sz w:val="18"/>
          <w:szCs w:val="18"/>
          <w:u w:val="none"/>
        </w:rPr>
      </w:pPr>
      <w:ins w:id="569" w:author="Safdar Muhammad Farhan (DOKT)" w:date="2022-12-05T14:18:00Z">
        <w:del w:id="570" w:author="Safdar Muhammad Farhan (DOKT) [2]" w:date="2022-12-06T12:06:00Z">
          <w:r w:rsidDel="0038396E">
            <w:rPr>
              <w:rFonts w:cs="Arial"/>
              <w:color w:val="auto"/>
              <w:sz w:val="18"/>
              <w:szCs w:val="18"/>
            </w:rPr>
            <w:delText>[</w:delText>
          </w:r>
          <w:r w:rsidDel="0038396E">
            <w:rPr>
              <w:rFonts w:cs="Arial"/>
              <w:color w:val="auto"/>
              <w:sz w:val="18"/>
              <w:szCs w:val="18"/>
            </w:rPr>
            <w:delText>31</w:delText>
          </w:r>
          <w:r w:rsidDel="0038396E">
            <w:rPr>
              <w:rFonts w:cs="Arial"/>
              <w:color w:val="auto"/>
              <w:sz w:val="18"/>
              <w:szCs w:val="18"/>
            </w:rPr>
            <w:delText xml:space="preserve">] </w:delText>
          </w:r>
        </w:del>
      </w:ins>
      <w:r w:rsidR="007F6087" w:rsidRPr="006A25B7">
        <w:rPr>
          <w:rFonts w:cs="Arial"/>
          <w:color w:val="auto"/>
          <w:sz w:val="18"/>
          <w:szCs w:val="18"/>
        </w:rPr>
        <w:t>Woźniak,</w:t>
      </w:r>
      <w:r w:rsidR="007F6087" w:rsidRPr="006A25B7">
        <w:rPr>
          <w:rFonts w:cs="Arial"/>
          <w:i/>
          <w:color w:val="auto"/>
          <w:sz w:val="18"/>
          <w:szCs w:val="18"/>
        </w:rPr>
        <w:t xml:space="preserve"> </w:t>
      </w:r>
      <w:r w:rsidR="007F6087" w:rsidRPr="006A25B7">
        <w:rPr>
          <w:rFonts w:cs="Arial"/>
          <w:color w:val="auto"/>
          <w:sz w:val="18"/>
          <w:szCs w:val="18"/>
        </w:rPr>
        <w:t>M.;</w:t>
      </w:r>
      <w:r w:rsidR="007F6087" w:rsidRPr="006A25B7">
        <w:rPr>
          <w:rFonts w:cs="Arial"/>
          <w:i/>
          <w:color w:val="auto"/>
          <w:sz w:val="18"/>
          <w:szCs w:val="18"/>
        </w:rPr>
        <w:t xml:space="preserve"> </w:t>
      </w:r>
      <w:r w:rsidR="007F6087" w:rsidRPr="006A25B7">
        <w:rPr>
          <w:rFonts w:cs="Arial"/>
          <w:color w:val="auto"/>
          <w:sz w:val="18"/>
          <w:szCs w:val="18"/>
        </w:rPr>
        <w:t>Siłka,</w:t>
      </w:r>
      <w:r w:rsidR="007F6087" w:rsidRPr="006A25B7">
        <w:rPr>
          <w:rFonts w:cs="Arial"/>
          <w:i/>
          <w:color w:val="auto"/>
          <w:sz w:val="18"/>
          <w:szCs w:val="18"/>
        </w:rPr>
        <w:t xml:space="preserve"> </w:t>
      </w:r>
      <w:r w:rsidR="007F6087" w:rsidRPr="006A25B7">
        <w:rPr>
          <w:rFonts w:cs="Arial"/>
          <w:color w:val="auto"/>
          <w:sz w:val="18"/>
          <w:szCs w:val="18"/>
        </w:rPr>
        <w:t>J.;</w:t>
      </w:r>
      <w:r w:rsidR="007F6087" w:rsidRPr="006A25B7">
        <w:rPr>
          <w:rFonts w:cs="Arial"/>
          <w:i/>
          <w:color w:val="auto"/>
          <w:sz w:val="18"/>
          <w:szCs w:val="18"/>
        </w:rPr>
        <w:t xml:space="preserve"> </w:t>
      </w:r>
      <w:r w:rsidR="007F6087" w:rsidRPr="006A25B7">
        <w:rPr>
          <w:rFonts w:cs="Arial"/>
          <w:color w:val="auto"/>
          <w:sz w:val="18"/>
          <w:szCs w:val="18"/>
        </w:rPr>
        <w:t>Wieczorek,</w:t>
      </w:r>
      <w:r w:rsidR="007F6087" w:rsidRPr="006A25B7">
        <w:rPr>
          <w:rFonts w:cs="Arial"/>
          <w:i/>
          <w:color w:val="auto"/>
          <w:sz w:val="18"/>
          <w:szCs w:val="18"/>
        </w:rPr>
        <w:t xml:space="preserve"> </w:t>
      </w:r>
      <w:r w:rsidR="007F6087" w:rsidRPr="006A25B7">
        <w:rPr>
          <w:rFonts w:cs="Arial"/>
          <w:color w:val="auto"/>
          <w:sz w:val="18"/>
          <w:szCs w:val="18"/>
        </w:rPr>
        <w:t>M.</w:t>
      </w:r>
      <w:r w:rsidR="007F6087" w:rsidRPr="006A25B7">
        <w:rPr>
          <w:rFonts w:cs="Arial"/>
          <w:i/>
          <w:color w:val="auto"/>
          <w:sz w:val="18"/>
          <w:szCs w:val="18"/>
        </w:rPr>
        <w:t xml:space="preserve"> </w:t>
      </w:r>
      <w:r w:rsidR="007F6087" w:rsidRPr="006A25B7">
        <w:rPr>
          <w:rFonts w:cs="Arial"/>
          <w:color w:val="auto"/>
          <w:sz w:val="18"/>
          <w:szCs w:val="18"/>
        </w:rPr>
        <w:t>Deep</w:t>
      </w:r>
      <w:r w:rsidR="007F6087" w:rsidRPr="006A25B7">
        <w:rPr>
          <w:rFonts w:cs="Arial"/>
          <w:i/>
          <w:color w:val="auto"/>
          <w:sz w:val="18"/>
          <w:szCs w:val="18"/>
        </w:rPr>
        <w:t xml:space="preserve"> </w:t>
      </w:r>
      <w:r w:rsidR="007F6087" w:rsidRPr="006A25B7">
        <w:rPr>
          <w:rFonts w:cs="Arial"/>
          <w:color w:val="auto"/>
          <w:sz w:val="18"/>
          <w:szCs w:val="18"/>
        </w:rPr>
        <w:t>neural</w:t>
      </w:r>
      <w:r w:rsidR="007F6087" w:rsidRPr="006A25B7">
        <w:rPr>
          <w:rFonts w:cs="Arial"/>
          <w:i/>
          <w:color w:val="auto"/>
          <w:sz w:val="18"/>
          <w:szCs w:val="18"/>
        </w:rPr>
        <w:t xml:space="preserve"> </w:t>
      </w:r>
      <w:r w:rsidR="007F6087" w:rsidRPr="006A25B7">
        <w:rPr>
          <w:rFonts w:cs="Arial"/>
          <w:color w:val="auto"/>
          <w:sz w:val="18"/>
          <w:szCs w:val="18"/>
        </w:rPr>
        <w:t>network</w:t>
      </w:r>
      <w:r w:rsidR="007F6087" w:rsidRPr="006A25B7">
        <w:rPr>
          <w:rFonts w:cs="Arial"/>
          <w:i/>
          <w:color w:val="auto"/>
          <w:sz w:val="18"/>
          <w:szCs w:val="18"/>
        </w:rPr>
        <w:t xml:space="preserve"> </w:t>
      </w:r>
      <w:r w:rsidR="007F6087" w:rsidRPr="006A25B7">
        <w:rPr>
          <w:rFonts w:cs="Arial"/>
          <w:color w:val="auto"/>
          <w:sz w:val="18"/>
          <w:szCs w:val="18"/>
        </w:rPr>
        <w:t>correlation</w:t>
      </w:r>
      <w:r w:rsidR="007F6087" w:rsidRPr="006A25B7">
        <w:rPr>
          <w:rFonts w:cs="Arial"/>
          <w:i/>
          <w:color w:val="auto"/>
          <w:sz w:val="18"/>
          <w:szCs w:val="18"/>
        </w:rPr>
        <w:t xml:space="preserve"> </w:t>
      </w:r>
      <w:r w:rsidR="007F6087" w:rsidRPr="006A25B7">
        <w:rPr>
          <w:rFonts w:cs="Arial"/>
          <w:color w:val="auto"/>
          <w:sz w:val="18"/>
          <w:szCs w:val="18"/>
        </w:rPr>
        <w:t>learning</w:t>
      </w:r>
      <w:r w:rsidR="007F6087" w:rsidRPr="006A25B7">
        <w:rPr>
          <w:rFonts w:cs="Arial"/>
          <w:i/>
          <w:color w:val="auto"/>
          <w:sz w:val="18"/>
          <w:szCs w:val="18"/>
        </w:rPr>
        <w:t xml:space="preserve"> </w:t>
      </w:r>
      <w:r w:rsidR="007F6087" w:rsidRPr="006A25B7">
        <w:rPr>
          <w:rFonts w:cs="Arial"/>
          <w:color w:val="auto"/>
          <w:sz w:val="18"/>
          <w:szCs w:val="18"/>
        </w:rPr>
        <w:t>mechanism</w:t>
      </w:r>
      <w:r w:rsidR="007F6087" w:rsidRPr="006A25B7">
        <w:rPr>
          <w:rFonts w:cs="Arial"/>
          <w:i/>
          <w:color w:val="auto"/>
          <w:sz w:val="18"/>
          <w:szCs w:val="18"/>
        </w:rPr>
        <w:t xml:space="preserve"> </w:t>
      </w:r>
      <w:r w:rsidR="007F6087" w:rsidRPr="006A25B7">
        <w:rPr>
          <w:rFonts w:cs="Arial"/>
          <w:color w:val="auto"/>
          <w:sz w:val="18"/>
          <w:szCs w:val="18"/>
        </w:rPr>
        <w:t>for</w:t>
      </w:r>
      <w:r w:rsidR="007F6087" w:rsidRPr="006A25B7">
        <w:rPr>
          <w:rFonts w:cs="Arial"/>
          <w:i/>
          <w:color w:val="auto"/>
          <w:sz w:val="18"/>
          <w:szCs w:val="18"/>
        </w:rPr>
        <w:t xml:space="preserve"> </w:t>
      </w:r>
      <w:r w:rsidR="007F6087" w:rsidRPr="006A25B7">
        <w:rPr>
          <w:rFonts w:cs="Arial"/>
          <w:color w:val="auto"/>
          <w:sz w:val="18"/>
          <w:szCs w:val="18"/>
        </w:rPr>
        <w:t>CT</w:t>
      </w:r>
      <w:r w:rsidR="007F6087" w:rsidRPr="006A25B7">
        <w:rPr>
          <w:rFonts w:cs="Arial"/>
          <w:i/>
          <w:color w:val="auto"/>
          <w:sz w:val="18"/>
          <w:szCs w:val="18"/>
        </w:rPr>
        <w:t xml:space="preserve"> </w:t>
      </w:r>
      <w:r w:rsidR="007F6087" w:rsidRPr="006A25B7">
        <w:rPr>
          <w:rFonts w:cs="Arial"/>
          <w:color w:val="auto"/>
          <w:sz w:val="18"/>
          <w:szCs w:val="18"/>
        </w:rPr>
        <w:t>brain</w:t>
      </w:r>
      <w:r w:rsidR="007F6087" w:rsidRPr="006A25B7">
        <w:rPr>
          <w:rFonts w:cs="Arial"/>
          <w:i/>
          <w:color w:val="auto"/>
          <w:sz w:val="18"/>
          <w:szCs w:val="18"/>
        </w:rPr>
        <w:t xml:space="preserve"> </w:t>
      </w:r>
      <w:r w:rsidR="007F6087" w:rsidRPr="006A25B7">
        <w:rPr>
          <w:rFonts w:cs="Arial"/>
          <w:color w:val="auto"/>
          <w:sz w:val="18"/>
          <w:szCs w:val="18"/>
        </w:rPr>
        <w:t>tumor</w:t>
      </w:r>
      <w:r w:rsidR="007F6087" w:rsidRPr="00744103">
        <w:rPr>
          <w:rFonts w:cs="Arial"/>
          <w:i/>
          <w:color w:val="auto"/>
          <w:sz w:val="18"/>
          <w:szCs w:val="18"/>
        </w:rPr>
        <w:t xml:space="preserve"> </w:t>
      </w:r>
      <w:r w:rsidR="007F6087" w:rsidRPr="00744103">
        <w:rPr>
          <w:rFonts w:cs="Arial"/>
          <w:color w:val="auto"/>
          <w:sz w:val="18"/>
          <w:szCs w:val="18"/>
        </w:rPr>
        <w:t>detection.</w:t>
      </w:r>
      <w:r w:rsidR="007F6087" w:rsidRPr="00744103">
        <w:rPr>
          <w:rFonts w:cs="Arial"/>
          <w:i/>
          <w:color w:val="auto"/>
          <w:sz w:val="18"/>
          <w:szCs w:val="18"/>
        </w:rPr>
        <w:t xml:space="preserve"> </w:t>
      </w:r>
      <w:r w:rsidR="007F6087" w:rsidRPr="00744103">
        <w:rPr>
          <w:rFonts w:cs="Arial"/>
          <w:i/>
          <w:iCs/>
          <w:color w:val="auto"/>
          <w:sz w:val="18"/>
          <w:szCs w:val="18"/>
        </w:rPr>
        <w:t>Neural Comput</w:t>
      </w:r>
      <w:r w:rsidR="007F6087">
        <w:rPr>
          <w:rFonts w:cs="Arial"/>
          <w:i/>
          <w:iCs/>
          <w:color w:val="auto"/>
          <w:sz w:val="18"/>
          <w:szCs w:val="18"/>
        </w:rPr>
        <w:t>.</w:t>
      </w:r>
      <w:r w:rsidR="007F6087" w:rsidRPr="00744103">
        <w:rPr>
          <w:rFonts w:cs="Arial"/>
          <w:i/>
          <w:iCs/>
          <w:color w:val="auto"/>
          <w:sz w:val="18"/>
          <w:szCs w:val="18"/>
        </w:rPr>
        <w:t xml:space="preserve"> Appl</w:t>
      </w:r>
      <w:r w:rsidR="007F6087">
        <w:rPr>
          <w:rFonts w:cs="Arial"/>
          <w:i/>
          <w:iCs/>
          <w:color w:val="auto"/>
          <w:sz w:val="18"/>
          <w:szCs w:val="18"/>
        </w:rPr>
        <w:t>.</w:t>
      </w:r>
      <w:r w:rsidR="007F6087" w:rsidRPr="00744103">
        <w:rPr>
          <w:rFonts w:cs="Arial"/>
          <w:i/>
          <w:color w:val="auto"/>
          <w:sz w:val="18"/>
          <w:szCs w:val="18"/>
        </w:rPr>
        <w:t xml:space="preserve"> </w:t>
      </w:r>
      <w:commentRangeStart w:id="571"/>
      <w:r w:rsidR="007F6087" w:rsidRPr="00794458">
        <w:rPr>
          <w:rFonts w:cs="Arial"/>
          <w:b/>
          <w:bCs/>
          <w:color w:val="auto"/>
          <w:sz w:val="18"/>
          <w:szCs w:val="18"/>
          <w:highlight w:val="yellow"/>
        </w:rPr>
        <w:t>2021</w:t>
      </w:r>
      <w:commentRangeEnd w:id="571"/>
      <w:r w:rsidR="007F6087">
        <w:rPr>
          <w:rStyle w:val="CommentReference"/>
        </w:rPr>
        <w:commentReference w:id="571"/>
      </w:r>
      <w:r w:rsidR="007F6087" w:rsidRPr="00744103">
        <w:rPr>
          <w:rFonts w:cs="Arial"/>
          <w:color w:val="auto"/>
          <w:sz w:val="18"/>
          <w:szCs w:val="18"/>
        </w:rPr>
        <w:t>.</w:t>
      </w:r>
      <w:r w:rsidR="007F6087" w:rsidRPr="00744103">
        <w:rPr>
          <w:rFonts w:cs="Arial"/>
          <w:i/>
          <w:color w:val="auto"/>
          <w:sz w:val="18"/>
          <w:szCs w:val="18"/>
        </w:rPr>
        <w:t xml:space="preserve"> </w:t>
      </w:r>
      <w:r w:rsidR="007F6087" w:rsidRPr="00744103">
        <w:rPr>
          <w:rFonts w:cs="Arial"/>
          <w:color w:val="auto"/>
          <w:sz w:val="18"/>
          <w:szCs w:val="18"/>
        </w:rPr>
        <w:t>https://doi.org/10.1007/s00521-021-05841-x.</w:t>
      </w:r>
    </w:p>
    <w:p w14:paraId="57E6028A" w14:textId="2CB24E61" w:rsidR="007F6087" w:rsidRPr="00744103"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572" w:author="Safdar Muhammad Farhan (DOKT)" w:date="2022-12-05T14:18:00Z">
        <w:del w:id="573" w:author="Safdar Muhammad Farhan (DOKT) [2]" w:date="2022-12-06T12:06:00Z">
          <w:r w:rsidDel="0038396E">
            <w:rPr>
              <w:rFonts w:cs="Arial"/>
              <w:color w:val="auto"/>
              <w:sz w:val="18"/>
              <w:szCs w:val="18"/>
            </w:rPr>
            <w:delText>[</w:delText>
          </w:r>
          <w:r w:rsidDel="0038396E">
            <w:rPr>
              <w:rFonts w:cs="Arial"/>
              <w:color w:val="auto"/>
              <w:sz w:val="18"/>
              <w:szCs w:val="18"/>
            </w:rPr>
            <w:delText>32</w:delText>
          </w:r>
          <w:r w:rsidDel="0038396E">
            <w:rPr>
              <w:rFonts w:cs="Arial"/>
              <w:color w:val="auto"/>
              <w:sz w:val="18"/>
              <w:szCs w:val="18"/>
            </w:rPr>
            <w:delText xml:space="preserve">] </w:delText>
          </w:r>
        </w:del>
      </w:ins>
      <w:r w:rsidR="007F6087" w:rsidRPr="00744103">
        <w:rPr>
          <w:rFonts w:cs="Arial"/>
          <w:color w:val="auto"/>
          <w:sz w:val="18"/>
          <w:szCs w:val="18"/>
        </w:rPr>
        <w:t>Litjens,</w:t>
      </w:r>
      <w:r w:rsidR="007F6087" w:rsidRPr="00744103">
        <w:rPr>
          <w:rFonts w:cs="Arial"/>
          <w:i/>
          <w:color w:val="auto"/>
          <w:sz w:val="18"/>
          <w:szCs w:val="18"/>
        </w:rPr>
        <w:t xml:space="preserve"> </w:t>
      </w:r>
      <w:r w:rsidR="007F6087" w:rsidRPr="00744103">
        <w:rPr>
          <w:rFonts w:cs="Arial"/>
          <w:color w:val="auto"/>
          <w:sz w:val="18"/>
          <w:szCs w:val="18"/>
        </w:rPr>
        <w:t>G.;</w:t>
      </w:r>
      <w:r w:rsidR="007F6087" w:rsidRPr="00744103">
        <w:rPr>
          <w:rFonts w:cs="Arial"/>
          <w:i/>
          <w:color w:val="auto"/>
          <w:sz w:val="18"/>
          <w:szCs w:val="18"/>
        </w:rPr>
        <w:t xml:space="preserve"> </w:t>
      </w:r>
      <w:r w:rsidR="007F6087" w:rsidRPr="00744103">
        <w:rPr>
          <w:rFonts w:cs="Arial"/>
          <w:color w:val="auto"/>
          <w:sz w:val="18"/>
          <w:szCs w:val="18"/>
        </w:rPr>
        <w:t>Ciompi,</w:t>
      </w:r>
      <w:r w:rsidR="007F6087" w:rsidRPr="00744103">
        <w:rPr>
          <w:rFonts w:cs="Arial"/>
          <w:i/>
          <w:color w:val="auto"/>
          <w:sz w:val="18"/>
          <w:szCs w:val="18"/>
        </w:rPr>
        <w:t xml:space="preserve"> </w:t>
      </w:r>
      <w:r w:rsidR="007F6087" w:rsidRPr="00744103">
        <w:rPr>
          <w:rFonts w:cs="Arial"/>
          <w:color w:val="auto"/>
          <w:sz w:val="18"/>
          <w:szCs w:val="18"/>
        </w:rPr>
        <w:t>F.;</w:t>
      </w:r>
      <w:r w:rsidR="007F6087" w:rsidRPr="00744103">
        <w:rPr>
          <w:rFonts w:cs="Arial"/>
          <w:i/>
          <w:color w:val="auto"/>
          <w:sz w:val="18"/>
          <w:szCs w:val="18"/>
        </w:rPr>
        <w:t xml:space="preserve"> </w:t>
      </w:r>
      <w:r w:rsidR="007F6087" w:rsidRPr="00744103">
        <w:rPr>
          <w:rFonts w:cs="Arial"/>
          <w:color w:val="auto"/>
          <w:sz w:val="18"/>
          <w:szCs w:val="18"/>
        </w:rPr>
        <w:t>Wolterink,</w:t>
      </w:r>
      <w:r w:rsidR="007F6087" w:rsidRPr="00744103">
        <w:rPr>
          <w:rFonts w:cs="Arial"/>
          <w:i/>
          <w:color w:val="auto"/>
          <w:sz w:val="18"/>
          <w:szCs w:val="18"/>
        </w:rPr>
        <w:t xml:space="preserve"> </w:t>
      </w:r>
      <w:r w:rsidR="007F6087" w:rsidRPr="00744103">
        <w:rPr>
          <w:rFonts w:cs="Arial"/>
          <w:color w:val="auto"/>
          <w:sz w:val="18"/>
          <w:szCs w:val="18"/>
        </w:rPr>
        <w:t>J.M.;</w:t>
      </w:r>
      <w:r w:rsidR="007F6087" w:rsidRPr="00744103">
        <w:rPr>
          <w:rFonts w:cs="Arial"/>
          <w:i/>
          <w:color w:val="auto"/>
          <w:sz w:val="18"/>
          <w:szCs w:val="18"/>
        </w:rPr>
        <w:t xml:space="preserve"> </w:t>
      </w:r>
      <w:r w:rsidR="007F6087" w:rsidRPr="00744103">
        <w:rPr>
          <w:rFonts w:cs="Arial"/>
          <w:color w:val="auto"/>
          <w:sz w:val="18"/>
          <w:szCs w:val="18"/>
        </w:rPr>
        <w:t>de</w:t>
      </w:r>
      <w:r w:rsidR="007F6087" w:rsidRPr="00744103">
        <w:rPr>
          <w:rFonts w:cs="Arial"/>
          <w:i/>
          <w:color w:val="auto"/>
          <w:sz w:val="18"/>
          <w:szCs w:val="18"/>
        </w:rPr>
        <w:t xml:space="preserve"> </w:t>
      </w:r>
      <w:r w:rsidR="007F6087" w:rsidRPr="00744103">
        <w:rPr>
          <w:rFonts w:cs="Arial"/>
          <w:color w:val="auto"/>
          <w:sz w:val="18"/>
          <w:szCs w:val="18"/>
        </w:rPr>
        <w:t>Vos,</w:t>
      </w:r>
      <w:r w:rsidR="007F6087" w:rsidRPr="00744103">
        <w:rPr>
          <w:rFonts w:cs="Arial"/>
          <w:i/>
          <w:color w:val="auto"/>
          <w:sz w:val="18"/>
          <w:szCs w:val="18"/>
        </w:rPr>
        <w:t xml:space="preserve"> </w:t>
      </w:r>
      <w:r w:rsidR="007F6087" w:rsidRPr="00744103">
        <w:rPr>
          <w:rFonts w:cs="Arial"/>
          <w:color w:val="auto"/>
          <w:sz w:val="18"/>
          <w:szCs w:val="18"/>
        </w:rPr>
        <w:t>B.D.;</w:t>
      </w:r>
      <w:r w:rsidR="007F6087" w:rsidRPr="00744103">
        <w:rPr>
          <w:rFonts w:cs="Arial"/>
          <w:i/>
          <w:color w:val="auto"/>
          <w:sz w:val="18"/>
          <w:szCs w:val="18"/>
        </w:rPr>
        <w:t xml:space="preserve"> </w:t>
      </w:r>
      <w:r w:rsidR="007F6087" w:rsidRPr="00744103">
        <w:rPr>
          <w:rFonts w:cs="Arial"/>
          <w:color w:val="auto"/>
          <w:sz w:val="18"/>
          <w:szCs w:val="18"/>
        </w:rPr>
        <w:t>Leiner,</w:t>
      </w:r>
      <w:r w:rsidR="007F6087" w:rsidRPr="00744103">
        <w:rPr>
          <w:rFonts w:cs="Arial"/>
          <w:i/>
          <w:color w:val="auto"/>
          <w:sz w:val="18"/>
          <w:szCs w:val="18"/>
        </w:rPr>
        <w:t xml:space="preserve"> </w:t>
      </w:r>
      <w:r w:rsidR="007F6087" w:rsidRPr="00744103">
        <w:rPr>
          <w:rFonts w:cs="Arial"/>
          <w:color w:val="auto"/>
          <w:sz w:val="18"/>
          <w:szCs w:val="18"/>
        </w:rPr>
        <w:t>T.;</w:t>
      </w:r>
      <w:r w:rsidR="007F6087" w:rsidRPr="00744103">
        <w:rPr>
          <w:rFonts w:cs="Arial"/>
          <w:i/>
          <w:color w:val="auto"/>
          <w:sz w:val="18"/>
          <w:szCs w:val="18"/>
        </w:rPr>
        <w:t xml:space="preserve"> </w:t>
      </w:r>
      <w:r w:rsidR="007F6087" w:rsidRPr="00744103">
        <w:rPr>
          <w:rFonts w:cs="Arial"/>
          <w:color w:val="auto"/>
          <w:sz w:val="18"/>
          <w:szCs w:val="18"/>
        </w:rPr>
        <w:t>Teuwen,</w:t>
      </w:r>
      <w:r w:rsidR="007F6087" w:rsidRPr="00744103">
        <w:rPr>
          <w:rFonts w:cs="Arial"/>
          <w:i/>
          <w:color w:val="auto"/>
          <w:sz w:val="18"/>
          <w:szCs w:val="18"/>
        </w:rPr>
        <w:t xml:space="preserve"> </w:t>
      </w:r>
      <w:r w:rsidR="007F6087" w:rsidRPr="00744103">
        <w:rPr>
          <w:rFonts w:cs="Arial"/>
          <w:color w:val="auto"/>
          <w:sz w:val="18"/>
          <w:szCs w:val="18"/>
        </w:rPr>
        <w:t>J.;</w:t>
      </w:r>
      <w:r w:rsidR="007F6087" w:rsidRPr="00744103">
        <w:rPr>
          <w:rFonts w:cs="Arial"/>
          <w:i/>
          <w:color w:val="auto"/>
          <w:sz w:val="18"/>
          <w:szCs w:val="18"/>
        </w:rPr>
        <w:t xml:space="preserve"> </w:t>
      </w:r>
      <w:r w:rsidR="007F6087" w:rsidRPr="00744103">
        <w:rPr>
          <w:rFonts w:cs="Arial"/>
          <w:color w:val="auto"/>
          <w:sz w:val="18"/>
          <w:szCs w:val="18"/>
        </w:rPr>
        <w:t>Išgum,</w:t>
      </w:r>
      <w:r w:rsidR="007F6087" w:rsidRPr="00744103">
        <w:rPr>
          <w:rFonts w:cs="Arial"/>
          <w:i/>
          <w:color w:val="auto"/>
          <w:sz w:val="18"/>
          <w:szCs w:val="18"/>
        </w:rPr>
        <w:t xml:space="preserve"> </w:t>
      </w:r>
      <w:r w:rsidR="007F6087" w:rsidRPr="00744103">
        <w:rPr>
          <w:rFonts w:cs="Arial"/>
          <w:color w:val="auto"/>
          <w:sz w:val="18"/>
          <w:szCs w:val="18"/>
        </w:rPr>
        <w:t>I.</w:t>
      </w:r>
      <w:r w:rsidR="007F6087" w:rsidRPr="00744103">
        <w:rPr>
          <w:rFonts w:cs="Arial"/>
          <w:i/>
          <w:color w:val="auto"/>
          <w:sz w:val="18"/>
          <w:szCs w:val="18"/>
        </w:rPr>
        <w:t xml:space="preserve"> </w:t>
      </w:r>
      <w:r w:rsidR="007F6087" w:rsidRPr="00744103">
        <w:rPr>
          <w:rFonts w:cs="Arial"/>
          <w:color w:val="auto"/>
          <w:sz w:val="18"/>
          <w:szCs w:val="18"/>
        </w:rPr>
        <w:t>State-of-the-Art</w:t>
      </w:r>
      <w:r w:rsidR="007F6087" w:rsidRPr="00744103">
        <w:rPr>
          <w:rFonts w:cs="Arial"/>
          <w:i/>
          <w:color w:val="auto"/>
          <w:sz w:val="18"/>
          <w:szCs w:val="18"/>
        </w:rPr>
        <w:t xml:space="preserve"> </w:t>
      </w:r>
      <w:r w:rsidR="007F6087" w:rsidRPr="00744103">
        <w:rPr>
          <w:rFonts w:cs="Arial"/>
          <w:color w:val="auto"/>
          <w:sz w:val="18"/>
          <w:szCs w:val="18"/>
        </w:rPr>
        <w:t>Deep</w:t>
      </w:r>
      <w:r w:rsidR="007F6087" w:rsidRPr="00744103">
        <w:rPr>
          <w:rFonts w:cs="Arial"/>
          <w:i/>
          <w:color w:val="auto"/>
          <w:sz w:val="18"/>
          <w:szCs w:val="18"/>
        </w:rPr>
        <w:t xml:space="preserve"> </w:t>
      </w:r>
      <w:r w:rsidR="007F6087" w:rsidRPr="00744103">
        <w:rPr>
          <w:rFonts w:cs="Arial"/>
          <w:color w:val="auto"/>
          <w:sz w:val="18"/>
          <w:szCs w:val="18"/>
        </w:rPr>
        <w:t>Learning</w:t>
      </w:r>
      <w:r w:rsidR="007F6087" w:rsidRPr="00744103">
        <w:rPr>
          <w:rFonts w:cs="Arial"/>
          <w:i/>
          <w:color w:val="auto"/>
          <w:sz w:val="18"/>
          <w:szCs w:val="18"/>
        </w:rPr>
        <w:t xml:space="preserve"> </w:t>
      </w:r>
      <w:r w:rsidR="007F6087" w:rsidRPr="00744103">
        <w:rPr>
          <w:rFonts w:cs="Arial"/>
          <w:color w:val="auto"/>
          <w:sz w:val="18"/>
          <w:szCs w:val="18"/>
        </w:rPr>
        <w:t>in</w:t>
      </w:r>
      <w:r w:rsidR="007F6087" w:rsidRPr="00744103">
        <w:rPr>
          <w:rFonts w:cs="Arial"/>
          <w:i/>
          <w:color w:val="auto"/>
          <w:sz w:val="18"/>
          <w:szCs w:val="18"/>
        </w:rPr>
        <w:t xml:space="preserve"> </w:t>
      </w:r>
      <w:r w:rsidR="007F6087" w:rsidRPr="00744103">
        <w:rPr>
          <w:rFonts w:cs="Arial"/>
          <w:color w:val="auto"/>
          <w:sz w:val="18"/>
          <w:szCs w:val="18"/>
        </w:rPr>
        <w:t>Cardiovascular</w:t>
      </w:r>
      <w:r w:rsidR="007F6087" w:rsidRPr="00744103">
        <w:rPr>
          <w:rFonts w:cs="Arial"/>
          <w:i/>
          <w:color w:val="auto"/>
          <w:sz w:val="18"/>
          <w:szCs w:val="18"/>
        </w:rPr>
        <w:t xml:space="preserve"> </w:t>
      </w:r>
      <w:r w:rsidR="007F6087" w:rsidRPr="00744103">
        <w:rPr>
          <w:rFonts w:cs="Arial"/>
          <w:color w:val="auto"/>
          <w:sz w:val="18"/>
          <w:szCs w:val="18"/>
        </w:rPr>
        <w:t>Image</w:t>
      </w:r>
      <w:r w:rsidR="007F6087" w:rsidRPr="00744103">
        <w:rPr>
          <w:rFonts w:cs="Arial"/>
          <w:i/>
          <w:color w:val="auto"/>
          <w:sz w:val="18"/>
          <w:szCs w:val="18"/>
        </w:rPr>
        <w:t xml:space="preserve"> </w:t>
      </w:r>
      <w:r w:rsidR="007F6087" w:rsidRPr="00744103">
        <w:rPr>
          <w:rFonts w:cs="Arial"/>
          <w:color w:val="auto"/>
          <w:sz w:val="18"/>
          <w:szCs w:val="18"/>
        </w:rPr>
        <w:t>Analysis.</w:t>
      </w:r>
      <w:r w:rsidR="007F6087" w:rsidRPr="00744103">
        <w:rPr>
          <w:rFonts w:cs="Arial"/>
          <w:i/>
          <w:color w:val="auto"/>
          <w:sz w:val="18"/>
          <w:szCs w:val="18"/>
        </w:rPr>
        <w:t xml:space="preserve"> </w:t>
      </w:r>
      <w:r w:rsidR="007F6087" w:rsidRPr="00744103">
        <w:rPr>
          <w:rFonts w:cs="Arial"/>
          <w:i/>
          <w:iCs/>
          <w:color w:val="auto"/>
          <w:sz w:val="18"/>
          <w:szCs w:val="18"/>
        </w:rPr>
        <w:t>JACC: Cardiovasc. Imaging</w:t>
      </w:r>
      <w:r w:rsidR="007F6087" w:rsidRPr="00744103">
        <w:rPr>
          <w:rFonts w:cs="Arial"/>
          <w:i/>
          <w:color w:val="auto"/>
          <w:sz w:val="18"/>
          <w:szCs w:val="18"/>
        </w:rPr>
        <w:t xml:space="preserve"> </w:t>
      </w:r>
      <w:r w:rsidR="007F6087" w:rsidRPr="00744103">
        <w:rPr>
          <w:rFonts w:cs="Arial"/>
          <w:b/>
          <w:color w:val="auto"/>
          <w:sz w:val="18"/>
          <w:szCs w:val="18"/>
        </w:rPr>
        <w:t>2019</w:t>
      </w:r>
      <w:r w:rsidR="007F6087" w:rsidRPr="00744103">
        <w:rPr>
          <w:rFonts w:cs="Arial"/>
          <w:color w:val="auto"/>
          <w:sz w:val="18"/>
          <w:szCs w:val="18"/>
        </w:rPr>
        <w:t>,</w:t>
      </w:r>
      <w:r w:rsidR="007F6087" w:rsidRPr="00744103">
        <w:rPr>
          <w:rFonts w:cs="Arial"/>
          <w:i/>
          <w:color w:val="auto"/>
          <w:sz w:val="18"/>
          <w:szCs w:val="18"/>
        </w:rPr>
        <w:t xml:space="preserve"> 12</w:t>
      </w:r>
      <w:r w:rsidR="007F6087" w:rsidRPr="00744103">
        <w:rPr>
          <w:rFonts w:cs="Arial"/>
          <w:color w:val="auto"/>
          <w:sz w:val="18"/>
          <w:szCs w:val="18"/>
        </w:rPr>
        <w:t>,</w:t>
      </w:r>
      <w:r w:rsidR="007F6087" w:rsidRPr="00744103">
        <w:rPr>
          <w:rFonts w:cs="Arial"/>
          <w:i/>
          <w:color w:val="auto"/>
          <w:sz w:val="18"/>
          <w:szCs w:val="18"/>
        </w:rPr>
        <w:t xml:space="preserve"> </w:t>
      </w:r>
      <w:r w:rsidR="007F6087" w:rsidRPr="00744103">
        <w:rPr>
          <w:rFonts w:cs="Arial"/>
          <w:color w:val="auto"/>
          <w:sz w:val="18"/>
          <w:szCs w:val="18"/>
        </w:rPr>
        <w:t>1549–65.</w:t>
      </w:r>
    </w:p>
    <w:p w14:paraId="2DFC408D" w14:textId="4C88F1ED" w:rsidR="007F6087" w:rsidRPr="006A25B7"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574" w:author="Safdar Muhammad Farhan (DOKT)" w:date="2022-12-05T14:18:00Z">
        <w:del w:id="575" w:author="Safdar Muhammad Farhan (DOKT) [2]" w:date="2022-12-06T12:06:00Z">
          <w:r w:rsidDel="0038396E">
            <w:rPr>
              <w:rFonts w:cs="Arial"/>
              <w:color w:val="auto"/>
              <w:sz w:val="18"/>
              <w:szCs w:val="18"/>
            </w:rPr>
            <w:delText>[</w:delText>
          </w:r>
          <w:r w:rsidDel="0038396E">
            <w:rPr>
              <w:rFonts w:cs="Arial"/>
              <w:color w:val="auto"/>
              <w:sz w:val="18"/>
              <w:szCs w:val="18"/>
            </w:rPr>
            <w:delText>33</w:delText>
          </w:r>
          <w:r w:rsidDel="0038396E">
            <w:rPr>
              <w:rFonts w:cs="Arial"/>
              <w:color w:val="auto"/>
              <w:sz w:val="18"/>
              <w:szCs w:val="18"/>
            </w:rPr>
            <w:delText xml:space="preserve">] </w:delText>
          </w:r>
        </w:del>
      </w:ins>
      <w:r w:rsidR="007F6087" w:rsidRPr="00744103">
        <w:rPr>
          <w:rFonts w:cs="Arial"/>
          <w:color w:val="auto"/>
          <w:sz w:val="18"/>
          <w:szCs w:val="18"/>
        </w:rPr>
        <w:t>Nurmaini,</w:t>
      </w:r>
      <w:r w:rsidR="007F6087" w:rsidRPr="00744103">
        <w:rPr>
          <w:rFonts w:cs="Arial"/>
          <w:i/>
          <w:color w:val="auto"/>
          <w:sz w:val="18"/>
          <w:szCs w:val="18"/>
        </w:rPr>
        <w:t xml:space="preserve"> </w:t>
      </w:r>
      <w:r w:rsidR="007F6087" w:rsidRPr="00744103">
        <w:rPr>
          <w:rFonts w:cs="Arial"/>
          <w:color w:val="auto"/>
          <w:sz w:val="18"/>
          <w:szCs w:val="18"/>
        </w:rPr>
        <w:t>S.;</w:t>
      </w:r>
      <w:r w:rsidR="007F6087" w:rsidRPr="00744103">
        <w:rPr>
          <w:rFonts w:cs="Arial"/>
          <w:i/>
          <w:color w:val="auto"/>
          <w:sz w:val="18"/>
          <w:szCs w:val="18"/>
        </w:rPr>
        <w:t xml:space="preserve"> </w:t>
      </w:r>
      <w:r w:rsidR="007F6087" w:rsidRPr="00744103">
        <w:rPr>
          <w:rFonts w:cs="Arial"/>
          <w:color w:val="auto"/>
          <w:sz w:val="18"/>
          <w:szCs w:val="18"/>
        </w:rPr>
        <w:t>Tondas,</w:t>
      </w:r>
      <w:r w:rsidR="007F6087" w:rsidRPr="00744103">
        <w:rPr>
          <w:rFonts w:cs="Arial"/>
          <w:i/>
          <w:color w:val="auto"/>
          <w:sz w:val="18"/>
          <w:szCs w:val="18"/>
        </w:rPr>
        <w:t xml:space="preserve"> </w:t>
      </w:r>
      <w:r w:rsidR="007F6087" w:rsidRPr="00744103">
        <w:rPr>
          <w:rFonts w:cs="Arial"/>
          <w:color w:val="auto"/>
          <w:sz w:val="18"/>
          <w:szCs w:val="18"/>
        </w:rPr>
        <w:t>A.E.;</w:t>
      </w:r>
      <w:r w:rsidR="007F6087" w:rsidRPr="00744103">
        <w:rPr>
          <w:rFonts w:cs="Arial"/>
          <w:i/>
          <w:color w:val="auto"/>
          <w:sz w:val="18"/>
          <w:szCs w:val="18"/>
        </w:rPr>
        <w:t xml:space="preserve"> </w:t>
      </w:r>
      <w:r w:rsidR="007F6087" w:rsidRPr="00744103">
        <w:rPr>
          <w:rFonts w:cs="Arial"/>
          <w:color w:val="auto"/>
          <w:sz w:val="18"/>
          <w:szCs w:val="18"/>
        </w:rPr>
        <w:t>Darmawahyuni,</w:t>
      </w:r>
      <w:r w:rsidR="007F6087" w:rsidRPr="00744103">
        <w:rPr>
          <w:rFonts w:cs="Arial"/>
          <w:i/>
          <w:color w:val="auto"/>
          <w:sz w:val="18"/>
          <w:szCs w:val="18"/>
        </w:rPr>
        <w:t xml:space="preserve"> </w:t>
      </w:r>
      <w:r w:rsidR="007F6087" w:rsidRPr="00744103">
        <w:rPr>
          <w:rFonts w:cs="Arial"/>
          <w:color w:val="auto"/>
          <w:sz w:val="18"/>
          <w:szCs w:val="18"/>
        </w:rPr>
        <w:t>A.;</w:t>
      </w:r>
      <w:r w:rsidR="007F6087" w:rsidRPr="00744103">
        <w:rPr>
          <w:rFonts w:cs="Arial"/>
          <w:i/>
          <w:color w:val="auto"/>
          <w:sz w:val="18"/>
          <w:szCs w:val="18"/>
        </w:rPr>
        <w:t xml:space="preserve"> </w:t>
      </w:r>
      <w:r w:rsidR="007F6087" w:rsidRPr="00744103">
        <w:rPr>
          <w:rFonts w:cs="Arial"/>
          <w:color w:val="auto"/>
          <w:sz w:val="18"/>
          <w:szCs w:val="18"/>
        </w:rPr>
        <w:t>Rachmatullah,</w:t>
      </w:r>
      <w:r w:rsidR="007F6087" w:rsidRPr="00744103">
        <w:rPr>
          <w:rFonts w:cs="Arial"/>
          <w:i/>
          <w:color w:val="auto"/>
          <w:sz w:val="18"/>
          <w:szCs w:val="18"/>
        </w:rPr>
        <w:t xml:space="preserve"> </w:t>
      </w:r>
      <w:r w:rsidR="007F6087" w:rsidRPr="00744103">
        <w:rPr>
          <w:rFonts w:cs="Arial"/>
          <w:color w:val="auto"/>
          <w:sz w:val="18"/>
          <w:szCs w:val="18"/>
        </w:rPr>
        <w:t>M.N.;</w:t>
      </w:r>
      <w:r w:rsidR="007F6087" w:rsidRPr="00744103">
        <w:rPr>
          <w:rFonts w:cs="Arial"/>
          <w:i/>
          <w:color w:val="auto"/>
          <w:sz w:val="18"/>
          <w:szCs w:val="18"/>
        </w:rPr>
        <w:t xml:space="preserve"> </w:t>
      </w:r>
      <w:r w:rsidR="007F6087" w:rsidRPr="00744103">
        <w:rPr>
          <w:rFonts w:cs="Arial"/>
          <w:color w:val="auto"/>
          <w:sz w:val="18"/>
          <w:szCs w:val="18"/>
        </w:rPr>
        <w:t>Effendi,</w:t>
      </w:r>
      <w:r w:rsidR="007F6087" w:rsidRPr="00744103">
        <w:rPr>
          <w:rFonts w:cs="Arial"/>
          <w:i/>
          <w:color w:val="auto"/>
          <w:sz w:val="18"/>
          <w:szCs w:val="18"/>
        </w:rPr>
        <w:t xml:space="preserve"> </w:t>
      </w:r>
      <w:r w:rsidR="007F6087" w:rsidRPr="00744103">
        <w:rPr>
          <w:rFonts w:cs="Arial"/>
          <w:color w:val="auto"/>
          <w:sz w:val="18"/>
          <w:szCs w:val="18"/>
        </w:rPr>
        <w:t>J.;</w:t>
      </w:r>
      <w:r w:rsidR="007F6087" w:rsidRPr="00744103">
        <w:rPr>
          <w:rFonts w:cs="Arial"/>
          <w:i/>
          <w:color w:val="auto"/>
          <w:sz w:val="18"/>
          <w:szCs w:val="18"/>
        </w:rPr>
        <w:t xml:space="preserve"> </w:t>
      </w:r>
      <w:r w:rsidR="007F6087" w:rsidRPr="00744103">
        <w:rPr>
          <w:rFonts w:cs="Arial"/>
          <w:color w:val="auto"/>
          <w:sz w:val="18"/>
          <w:szCs w:val="18"/>
        </w:rPr>
        <w:t>Firdaus,</w:t>
      </w:r>
      <w:r w:rsidR="007F6087" w:rsidRPr="00744103">
        <w:rPr>
          <w:rFonts w:cs="Arial"/>
          <w:i/>
          <w:color w:val="auto"/>
          <w:sz w:val="18"/>
          <w:szCs w:val="18"/>
        </w:rPr>
        <w:t xml:space="preserve"> </w:t>
      </w:r>
      <w:r w:rsidR="007F6087" w:rsidRPr="00744103">
        <w:rPr>
          <w:rFonts w:cs="Arial"/>
          <w:color w:val="auto"/>
          <w:sz w:val="18"/>
          <w:szCs w:val="18"/>
        </w:rPr>
        <w:t>F.;</w:t>
      </w:r>
      <w:r w:rsidR="007F6087" w:rsidRPr="00744103">
        <w:rPr>
          <w:rFonts w:cs="Arial"/>
          <w:i/>
          <w:color w:val="auto"/>
          <w:sz w:val="18"/>
          <w:szCs w:val="18"/>
        </w:rPr>
        <w:t xml:space="preserve"> </w:t>
      </w:r>
      <w:r w:rsidR="007F6087" w:rsidRPr="006A25B7">
        <w:rPr>
          <w:rFonts w:cs="Arial"/>
          <w:color w:val="auto"/>
          <w:sz w:val="18"/>
          <w:szCs w:val="18"/>
        </w:rPr>
        <w:t>Tutuko,</w:t>
      </w:r>
      <w:r w:rsidR="007F6087" w:rsidRPr="006A25B7">
        <w:rPr>
          <w:rFonts w:cs="Arial"/>
          <w:i/>
          <w:color w:val="auto"/>
          <w:sz w:val="18"/>
          <w:szCs w:val="18"/>
        </w:rPr>
        <w:t xml:space="preserve"> </w:t>
      </w:r>
      <w:r w:rsidR="007F6087" w:rsidRPr="006A25B7">
        <w:rPr>
          <w:rFonts w:cs="Arial"/>
          <w:color w:val="auto"/>
          <w:sz w:val="18"/>
          <w:szCs w:val="18"/>
        </w:rPr>
        <w:t>B.</w:t>
      </w:r>
      <w:r w:rsidR="007F6087" w:rsidRPr="006A25B7">
        <w:rPr>
          <w:rFonts w:cs="Arial"/>
          <w:i/>
          <w:color w:val="auto"/>
          <w:sz w:val="18"/>
          <w:szCs w:val="18"/>
        </w:rPr>
        <w:t xml:space="preserve"> </w:t>
      </w:r>
      <w:r w:rsidR="007F6087" w:rsidRPr="006A25B7">
        <w:rPr>
          <w:rFonts w:cs="Arial"/>
          <w:color w:val="auto"/>
          <w:sz w:val="18"/>
          <w:szCs w:val="18"/>
        </w:rPr>
        <w:t>signal</w:t>
      </w:r>
      <w:r w:rsidR="007F6087" w:rsidRPr="006A25B7">
        <w:rPr>
          <w:rFonts w:cs="Arial"/>
          <w:i/>
          <w:color w:val="auto"/>
          <w:sz w:val="18"/>
          <w:szCs w:val="18"/>
        </w:rPr>
        <w:t xml:space="preserve"> </w:t>
      </w:r>
      <w:r w:rsidR="007F6087" w:rsidRPr="006A25B7">
        <w:rPr>
          <w:rFonts w:cs="Arial"/>
          <w:color w:val="auto"/>
          <w:sz w:val="18"/>
          <w:szCs w:val="18"/>
        </w:rPr>
        <w:t>classification</w:t>
      </w:r>
      <w:r w:rsidR="007F6087" w:rsidRPr="006A25B7">
        <w:rPr>
          <w:rFonts w:cs="Arial"/>
          <w:i/>
          <w:color w:val="auto"/>
          <w:sz w:val="18"/>
          <w:szCs w:val="18"/>
        </w:rPr>
        <w:t xml:space="preserve"> </w:t>
      </w:r>
      <w:r w:rsidR="007F6087" w:rsidRPr="006A25B7">
        <w:rPr>
          <w:rFonts w:cs="Arial"/>
          <w:color w:val="auto"/>
          <w:sz w:val="18"/>
          <w:szCs w:val="18"/>
        </w:rPr>
        <w:t>for</w:t>
      </w:r>
      <w:r w:rsidR="007F6087" w:rsidRPr="006A25B7">
        <w:rPr>
          <w:rFonts w:cs="Arial"/>
          <w:i/>
          <w:color w:val="auto"/>
          <w:sz w:val="18"/>
          <w:szCs w:val="18"/>
        </w:rPr>
        <w:t xml:space="preserve"> </w:t>
      </w:r>
      <w:r w:rsidR="007F6087" w:rsidRPr="006A25B7">
        <w:rPr>
          <w:rFonts w:cs="Arial"/>
          <w:color w:val="auto"/>
          <w:sz w:val="18"/>
          <w:szCs w:val="18"/>
        </w:rPr>
        <w:t>automated</w:t>
      </w:r>
      <w:r w:rsidR="007F6087" w:rsidRPr="006A25B7">
        <w:rPr>
          <w:rFonts w:cs="Arial"/>
          <w:i/>
          <w:color w:val="auto"/>
          <w:sz w:val="18"/>
          <w:szCs w:val="18"/>
        </w:rPr>
        <w:t xml:space="preserve"> </w:t>
      </w:r>
      <w:r w:rsidR="007F6087" w:rsidRPr="006A25B7">
        <w:rPr>
          <w:rFonts w:cs="Arial"/>
          <w:color w:val="auto"/>
          <w:sz w:val="18"/>
          <w:szCs w:val="18"/>
        </w:rPr>
        <w:t>delineation</w:t>
      </w:r>
      <w:r w:rsidR="007F6087" w:rsidRPr="006A25B7">
        <w:rPr>
          <w:rFonts w:cs="Arial"/>
          <w:i/>
          <w:color w:val="auto"/>
          <w:sz w:val="18"/>
          <w:szCs w:val="18"/>
        </w:rPr>
        <w:t xml:space="preserve"> </w:t>
      </w:r>
      <w:r w:rsidR="007F6087" w:rsidRPr="006A25B7">
        <w:rPr>
          <w:rFonts w:cs="Arial"/>
          <w:color w:val="auto"/>
          <w:sz w:val="18"/>
          <w:szCs w:val="18"/>
        </w:rPr>
        <w:t>using</w:t>
      </w:r>
      <w:r w:rsidR="007F6087" w:rsidRPr="006A25B7">
        <w:rPr>
          <w:rFonts w:cs="Arial"/>
          <w:i/>
          <w:color w:val="auto"/>
          <w:sz w:val="18"/>
          <w:szCs w:val="18"/>
        </w:rPr>
        <w:t xml:space="preserve"> </w:t>
      </w:r>
      <w:r w:rsidR="007F6087" w:rsidRPr="006A25B7">
        <w:rPr>
          <w:rFonts w:cs="Arial"/>
          <w:color w:val="auto"/>
          <w:sz w:val="18"/>
          <w:szCs w:val="18"/>
        </w:rPr>
        <w:t>bidirectional</w:t>
      </w:r>
      <w:r w:rsidR="007F6087" w:rsidRPr="006A25B7">
        <w:rPr>
          <w:rFonts w:cs="Arial"/>
          <w:i/>
          <w:color w:val="auto"/>
          <w:sz w:val="18"/>
          <w:szCs w:val="18"/>
        </w:rPr>
        <w:t xml:space="preserve"> </w:t>
      </w:r>
      <w:r w:rsidR="007F6087" w:rsidRPr="006A25B7">
        <w:rPr>
          <w:rFonts w:cs="Arial"/>
          <w:color w:val="auto"/>
          <w:sz w:val="18"/>
          <w:szCs w:val="18"/>
        </w:rPr>
        <w:t>long</w:t>
      </w:r>
      <w:r w:rsidR="007F6087" w:rsidRPr="006A25B7">
        <w:rPr>
          <w:rFonts w:cs="Arial"/>
          <w:i/>
          <w:color w:val="auto"/>
          <w:sz w:val="18"/>
          <w:szCs w:val="18"/>
        </w:rPr>
        <w:t xml:space="preserve"> </w:t>
      </w:r>
      <w:r w:rsidR="007F6087" w:rsidRPr="006A25B7">
        <w:rPr>
          <w:rFonts w:cs="Arial"/>
          <w:color w:val="auto"/>
          <w:sz w:val="18"/>
          <w:szCs w:val="18"/>
        </w:rPr>
        <w:t>short-term</w:t>
      </w:r>
      <w:r w:rsidR="007F6087" w:rsidRPr="006A25B7">
        <w:rPr>
          <w:rFonts w:cs="Arial"/>
          <w:i/>
          <w:color w:val="auto"/>
          <w:sz w:val="18"/>
          <w:szCs w:val="18"/>
        </w:rPr>
        <w:t xml:space="preserve"> </w:t>
      </w:r>
      <w:r w:rsidR="007F6087" w:rsidRPr="006A25B7">
        <w:rPr>
          <w:rFonts w:cs="Arial"/>
          <w:color w:val="auto"/>
          <w:sz w:val="18"/>
          <w:szCs w:val="18"/>
        </w:rPr>
        <w:t>memory.</w:t>
      </w:r>
      <w:r w:rsidR="007F6087" w:rsidRPr="006A25B7">
        <w:rPr>
          <w:rFonts w:cs="Arial"/>
          <w:i/>
          <w:color w:val="auto"/>
          <w:sz w:val="18"/>
          <w:szCs w:val="18"/>
        </w:rPr>
        <w:t xml:space="preserve"> </w:t>
      </w:r>
      <w:r w:rsidR="007F6087" w:rsidRPr="006A25B7">
        <w:rPr>
          <w:rFonts w:cs="Arial"/>
          <w:i/>
          <w:iCs/>
          <w:color w:val="auto"/>
          <w:sz w:val="18"/>
          <w:szCs w:val="18"/>
        </w:rPr>
        <w:t>Inform. Med. Unlocked</w:t>
      </w:r>
      <w:r w:rsidR="007F6087" w:rsidRPr="006A25B7">
        <w:rPr>
          <w:rFonts w:cs="Arial"/>
          <w:i/>
          <w:color w:val="auto"/>
          <w:sz w:val="18"/>
          <w:szCs w:val="18"/>
        </w:rPr>
        <w:t xml:space="preserve"> </w:t>
      </w:r>
      <w:r w:rsidR="007F6087" w:rsidRPr="006A25B7">
        <w:rPr>
          <w:rFonts w:cs="Arial"/>
          <w:b/>
          <w:color w:val="auto"/>
          <w:sz w:val="18"/>
          <w:szCs w:val="18"/>
        </w:rPr>
        <w:t>2021</w:t>
      </w:r>
      <w:r w:rsidR="007F6087" w:rsidRPr="006A25B7">
        <w:rPr>
          <w:rFonts w:cs="Arial"/>
          <w:color w:val="auto"/>
          <w:sz w:val="18"/>
          <w:szCs w:val="18"/>
        </w:rPr>
        <w:t>,</w:t>
      </w:r>
      <w:r w:rsidR="007F6087" w:rsidRPr="006A25B7">
        <w:rPr>
          <w:rFonts w:cs="Arial"/>
          <w:i/>
          <w:color w:val="auto"/>
          <w:sz w:val="18"/>
          <w:szCs w:val="18"/>
        </w:rPr>
        <w:t xml:space="preserve"> 22</w:t>
      </w:r>
      <w:r w:rsidR="007F6087" w:rsidRPr="006A25B7">
        <w:rPr>
          <w:rFonts w:cs="Arial"/>
          <w:color w:val="auto"/>
          <w:sz w:val="18"/>
          <w:szCs w:val="18"/>
        </w:rPr>
        <w:t>,</w:t>
      </w:r>
      <w:r w:rsidR="007F6087" w:rsidRPr="006A25B7">
        <w:rPr>
          <w:rFonts w:cs="Arial"/>
          <w:i/>
          <w:color w:val="auto"/>
          <w:sz w:val="18"/>
          <w:szCs w:val="18"/>
        </w:rPr>
        <w:t xml:space="preserve"> </w:t>
      </w:r>
      <w:r w:rsidR="007F6087" w:rsidRPr="006A25B7">
        <w:rPr>
          <w:rFonts w:cs="Arial"/>
          <w:color w:val="auto"/>
          <w:sz w:val="18"/>
          <w:szCs w:val="18"/>
        </w:rPr>
        <w:t>100507.</w:t>
      </w:r>
    </w:p>
    <w:p w14:paraId="41452196" w14:textId="18960012" w:rsidR="007F6087" w:rsidRPr="006A25B7"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576" w:author="Safdar Muhammad Farhan (DOKT)" w:date="2022-12-05T14:19:00Z">
        <w:del w:id="577" w:author="Safdar Muhammad Farhan (DOKT) [2]" w:date="2022-12-06T12:06:00Z">
          <w:r w:rsidDel="0038396E">
            <w:rPr>
              <w:rFonts w:cs="Arial"/>
              <w:color w:val="auto"/>
              <w:sz w:val="18"/>
              <w:szCs w:val="18"/>
            </w:rPr>
            <w:delText>[</w:delText>
          </w:r>
          <w:r w:rsidDel="0038396E">
            <w:rPr>
              <w:rFonts w:cs="Arial"/>
              <w:color w:val="auto"/>
              <w:sz w:val="18"/>
              <w:szCs w:val="18"/>
            </w:rPr>
            <w:delText>34</w:delText>
          </w:r>
          <w:r w:rsidDel="0038396E">
            <w:rPr>
              <w:rFonts w:cs="Arial"/>
              <w:color w:val="auto"/>
              <w:sz w:val="18"/>
              <w:szCs w:val="18"/>
            </w:rPr>
            <w:delText xml:space="preserve">] </w:delText>
          </w:r>
        </w:del>
      </w:ins>
      <w:r w:rsidR="007F6087" w:rsidRPr="006A25B7">
        <w:rPr>
          <w:rFonts w:cs="Arial"/>
          <w:color w:val="auto"/>
          <w:sz w:val="18"/>
          <w:szCs w:val="18"/>
        </w:rPr>
        <w:t>Fang,</w:t>
      </w:r>
      <w:r w:rsidR="007F6087" w:rsidRPr="006A25B7">
        <w:rPr>
          <w:rFonts w:cs="Arial"/>
          <w:i/>
          <w:color w:val="auto"/>
          <w:sz w:val="18"/>
          <w:szCs w:val="18"/>
        </w:rPr>
        <w:t xml:space="preserve"> </w:t>
      </w:r>
      <w:r w:rsidR="007F6087" w:rsidRPr="006A25B7">
        <w:rPr>
          <w:rFonts w:cs="Arial"/>
          <w:color w:val="auto"/>
          <w:sz w:val="18"/>
          <w:szCs w:val="18"/>
        </w:rPr>
        <w:t>Y.;</w:t>
      </w:r>
      <w:r w:rsidR="007F6087" w:rsidRPr="006A25B7">
        <w:rPr>
          <w:rFonts w:cs="Arial"/>
          <w:i/>
          <w:color w:val="auto"/>
          <w:sz w:val="18"/>
          <w:szCs w:val="18"/>
        </w:rPr>
        <w:t xml:space="preserve"> </w:t>
      </w:r>
      <w:r w:rsidR="007F6087" w:rsidRPr="006A25B7">
        <w:rPr>
          <w:rFonts w:cs="Arial"/>
          <w:color w:val="auto"/>
          <w:sz w:val="18"/>
          <w:szCs w:val="18"/>
        </w:rPr>
        <w:t>Shi,</w:t>
      </w:r>
      <w:r w:rsidR="007F6087" w:rsidRPr="006A25B7">
        <w:rPr>
          <w:rFonts w:cs="Arial"/>
          <w:i/>
          <w:color w:val="auto"/>
          <w:sz w:val="18"/>
          <w:szCs w:val="18"/>
        </w:rPr>
        <w:t xml:space="preserve"> </w:t>
      </w:r>
      <w:r w:rsidR="007F6087" w:rsidRPr="006A25B7">
        <w:rPr>
          <w:rFonts w:cs="Arial"/>
          <w:color w:val="auto"/>
          <w:sz w:val="18"/>
          <w:szCs w:val="18"/>
        </w:rPr>
        <w:t>J.;</w:t>
      </w:r>
      <w:r w:rsidR="007F6087" w:rsidRPr="006A25B7">
        <w:rPr>
          <w:rFonts w:cs="Arial"/>
          <w:i/>
          <w:color w:val="auto"/>
          <w:sz w:val="18"/>
          <w:szCs w:val="18"/>
        </w:rPr>
        <w:t xml:space="preserve"> </w:t>
      </w:r>
      <w:r w:rsidR="007F6087" w:rsidRPr="006A25B7">
        <w:rPr>
          <w:rFonts w:cs="Arial"/>
          <w:color w:val="auto"/>
          <w:sz w:val="18"/>
          <w:szCs w:val="18"/>
        </w:rPr>
        <w:t>Huang,</w:t>
      </w:r>
      <w:r w:rsidR="007F6087" w:rsidRPr="006A25B7">
        <w:rPr>
          <w:rFonts w:cs="Arial"/>
          <w:i/>
          <w:color w:val="auto"/>
          <w:sz w:val="18"/>
          <w:szCs w:val="18"/>
        </w:rPr>
        <w:t xml:space="preserve"> </w:t>
      </w:r>
      <w:r w:rsidR="007F6087" w:rsidRPr="006A25B7">
        <w:rPr>
          <w:rFonts w:cs="Arial"/>
          <w:color w:val="auto"/>
          <w:sz w:val="18"/>
          <w:szCs w:val="18"/>
        </w:rPr>
        <w:t>Y.;</w:t>
      </w:r>
      <w:r w:rsidR="007F6087" w:rsidRPr="006A25B7">
        <w:rPr>
          <w:rFonts w:cs="Arial"/>
          <w:i/>
          <w:color w:val="auto"/>
          <w:sz w:val="18"/>
          <w:szCs w:val="18"/>
        </w:rPr>
        <w:t xml:space="preserve"> </w:t>
      </w:r>
      <w:r w:rsidR="007F6087" w:rsidRPr="006A25B7">
        <w:rPr>
          <w:rFonts w:cs="Arial"/>
          <w:color w:val="auto"/>
          <w:sz w:val="18"/>
          <w:szCs w:val="18"/>
        </w:rPr>
        <w:t>Zeng,</w:t>
      </w:r>
      <w:r w:rsidR="007F6087" w:rsidRPr="006A25B7">
        <w:rPr>
          <w:rFonts w:cs="Arial"/>
          <w:i/>
          <w:color w:val="auto"/>
          <w:sz w:val="18"/>
          <w:szCs w:val="18"/>
        </w:rPr>
        <w:t xml:space="preserve"> </w:t>
      </w:r>
      <w:r w:rsidR="007F6087" w:rsidRPr="006A25B7">
        <w:rPr>
          <w:rFonts w:cs="Arial"/>
          <w:color w:val="auto"/>
          <w:sz w:val="18"/>
          <w:szCs w:val="18"/>
        </w:rPr>
        <w:t>T.;</w:t>
      </w:r>
      <w:r w:rsidR="007F6087" w:rsidRPr="006A25B7">
        <w:rPr>
          <w:rFonts w:cs="Arial"/>
          <w:i/>
          <w:color w:val="auto"/>
          <w:sz w:val="18"/>
          <w:szCs w:val="18"/>
        </w:rPr>
        <w:t xml:space="preserve"> </w:t>
      </w:r>
      <w:r w:rsidR="007F6087" w:rsidRPr="006A25B7">
        <w:rPr>
          <w:rFonts w:cs="Arial"/>
          <w:color w:val="auto"/>
          <w:sz w:val="18"/>
          <w:szCs w:val="18"/>
        </w:rPr>
        <w:t>Ye,</w:t>
      </w:r>
      <w:r w:rsidR="007F6087" w:rsidRPr="006A25B7">
        <w:rPr>
          <w:rFonts w:cs="Arial"/>
          <w:i/>
          <w:color w:val="auto"/>
          <w:sz w:val="18"/>
          <w:szCs w:val="18"/>
        </w:rPr>
        <w:t xml:space="preserve"> </w:t>
      </w:r>
      <w:r w:rsidR="007F6087" w:rsidRPr="006A25B7">
        <w:rPr>
          <w:rFonts w:cs="Arial"/>
          <w:color w:val="auto"/>
          <w:sz w:val="18"/>
          <w:szCs w:val="18"/>
        </w:rPr>
        <w:t>Y.;</w:t>
      </w:r>
      <w:r w:rsidR="007F6087" w:rsidRPr="006A25B7">
        <w:rPr>
          <w:rFonts w:cs="Arial"/>
          <w:i/>
          <w:color w:val="auto"/>
          <w:sz w:val="18"/>
          <w:szCs w:val="18"/>
        </w:rPr>
        <w:t xml:space="preserve"> </w:t>
      </w:r>
      <w:r w:rsidR="007F6087" w:rsidRPr="006A25B7">
        <w:rPr>
          <w:rFonts w:cs="Arial"/>
          <w:color w:val="auto"/>
          <w:sz w:val="18"/>
          <w:szCs w:val="18"/>
        </w:rPr>
        <w:t>Su,</w:t>
      </w:r>
      <w:r w:rsidR="007F6087" w:rsidRPr="006A25B7">
        <w:rPr>
          <w:rFonts w:cs="Arial"/>
          <w:i/>
          <w:color w:val="auto"/>
          <w:sz w:val="18"/>
          <w:szCs w:val="18"/>
        </w:rPr>
        <w:t xml:space="preserve"> </w:t>
      </w:r>
      <w:r w:rsidR="007F6087" w:rsidRPr="006A25B7">
        <w:rPr>
          <w:rFonts w:cs="Arial"/>
          <w:color w:val="auto"/>
          <w:sz w:val="18"/>
          <w:szCs w:val="18"/>
        </w:rPr>
        <w:t>L.;</w:t>
      </w:r>
      <w:r w:rsidR="007F6087" w:rsidRPr="006A25B7">
        <w:rPr>
          <w:rFonts w:cs="Arial"/>
          <w:i/>
          <w:color w:val="auto"/>
          <w:sz w:val="18"/>
          <w:szCs w:val="18"/>
        </w:rPr>
        <w:t xml:space="preserve"> </w:t>
      </w:r>
      <w:r w:rsidR="007F6087" w:rsidRPr="006A25B7">
        <w:rPr>
          <w:rFonts w:cs="Arial"/>
          <w:color w:val="auto"/>
          <w:sz w:val="18"/>
          <w:szCs w:val="18"/>
        </w:rPr>
        <w:t>Zhu,</w:t>
      </w:r>
      <w:r w:rsidR="007F6087" w:rsidRPr="006A25B7">
        <w:rPr>
          <w:rFonts w:cs="Arial"/>
          <w:i/>
          <w:color w:val="auto"/>
          <w:sz w:val="18"/>
          <w:szCs w:val="18"/>
        </w:rPr>
        <w:t xml:space="preserve"> </w:t>
      </w:r>
      <w:r w:rsidR="007F6087" w:rsidRPr="006A25B7">
        <w:rPr>
          <w:rFonts w:cs="Arial"/>
          <w:color w:val="auto"/>
          <w:sz w:val="18"/>
          <w:szCs w:val="18"/>
        </w:rPr>
        <w:t>D.;</w:t>
      </w:r>
      <w:r w:rsidR="007F6087" w:rsidRPr="006A25B7">
        <w:rPr>
          <w:rFonts w:cs="Arial"/>
          <w:i/>
          <w:color w:val="auto"/>
          <w:sz w:val="18"/>
          <w:szCs w:val="18"/>
        </w:rPr>
        <w:t xml:space="preserve"> </w:t>
      </w:r>
      <w:r w:rsidR="007F6087" w:rsidRPr="006A25B7">
        <w:rPr>
          <w:rFonts w:cs="Arial"/>
          <w:color w:val="auto"/>
          <w:sz w:val="18"/>
          <w:szCs w:val="18"/>
        </w:rPr>
        <w:t>Huang,</w:t>
      </w:r>
      <w:r w:rsidR="007F6087" w:rsidRPr="006A25B7">
        <w:rPr>
          <w:rFonts w:cs="Arial"/>
          <w:i/>
          <w:color w:val="auto"/>
          <w:sz w:val="18"/>
          <w:szCs w:val="18"/>
        </w:rPr>
        <w:t xml:space="preserve"> </w:t>
      </w:r>
      <w:r w:rsidR="007F6087" w:rsidRPr="006A25B7">
        <w:rPr>
          <w:rFonts w:cs="Arial"/>
          <w:color w:val="auto"/>
          <w:sz w:val="18"/>
          <w:szCs w:val="18"/>
        </w:rPr>
        <w:t>J.</w:t>
      </w:r>
      <w:r w:rsidR="007F6087" w:rsidRPr="006A25B7">
        <w:rPr>
          <w:rFonts w:cs="Arial"/>
          <w:i/>
          <w:color w:val="auto"/>
          <w:sz w:val="18"/>
          <w:szCs w:val="18"/>
        </w:rPr>
        <w:t xml:space="preserve"> </w:t>
      </w:r>
      <w:r w:rsidR="007F6087" w:rsidRPr="006A25B7">
        <w:rPr>
          <w:rFonts w:cs="Arial"/>
          <w:color w:val="auto"/>
          <w:sz w:val="18"/>
          <w:szCs w:val="18"/>
        </w:rPr>
        <w:t>Electrocardiogram</w:t>
      </w:r>
      <w:r w:rsidR="007F6087" w:rsidRPr="006A25B7">
        <w:rPr>
          <w:rFonts w:cs="Arial"/>
          <w:i/>
          <w:color w:val="auto"/>
          <w:sz w:val="18"/>
          <w:szCs w:val="18"/>
        </w:rPr>
        <w:t xml:space="preserve"> </w:t>
      </w:r>
      <w:r w:rsidR="007F6087" w:rsidRPr="006A25B7">
        <w:rPr>
          <w:rFonts w:cs="Arial"/>
          <w:color w:val="auto"/>
          <w:sz w:val="18"/>
          <w:szCs w:val="18"/>
        </w:rPr>
        <w:t>Signal</w:t>
      </w:r>
      <w:r w:rsidR="007F6087" w:rsidRPr="006A25B7">
        <w:rPr>
          <w:rFonts w:cs="Arial"/>
          <w:i/>
          <w:color w:val="auto"/>
          <w:sz w:val="18"/>
          <w:szCs w:val="18"/>
        </w:rPr>
        <w:t xml:space="preserve"> </w:t>
      </w:r>
      <w:r w:rsidR="007F6087" w:rsidRPr="006A25B7">
        <w:rPr>
          <w:rFonts w:cs="Arial"/>
          <w:color w:val="auto"/>
          <w:sz w:val="18"/>
          <w:szCs w:val="18"/>
        </w:rPr>
        <w:t>Classification</w:t>
      </w:r>
      <w:r w:rsidR="007F6087" w:rsidRPr="006A25B7">
        <w:rPr>
          <w:rFonts w:cs="Arial"/>
          <w:i/>
          <w:color w:val="auto"/>
          <w:sz w:val="18"/>
          <w:szCs w:val="18"/>
        </w:rPr>
        <w:t xml:space="preserve"> </w:t>
      </w:r>
      <w:r w:rsidR="007F6087" w:rsidRPr="006A25B7">
        <w:rPr>
          <w:rFonts w:cs="Arial"/>
          <w:color w:val="auto"/>
          <w:sz w:val="18"/>
          <w:szCs w:val="18"/>
        </w:rPr>
        <w:t>in</w:t>
      </w:r>
      <w:r w:rsidR="007F6087" w:rsidRPr="006A25B7">
        <w:rPr>
          <w:rFonts w:cs="Arial"/>
          <w:i/>
          <w:color w:val="auto"/>
          <w:sz w:val="18"/>
          <w:szCs w:val="18"/>
        </w:rPr>
        <w:t xml:space="preserve"> </w:t>
      </w:r>
      <w:r w:rsidR="007F6087" w:rsidRPr="006A25B7">
        <w:rPr>
          <w:rFonts w:cs="Arial"/>
          <w:color w:val="auto"/>
          <w:sz w:val="18"/>
          <w:szCs w:val="18"/>
        </w:rPr>
        <w:t>the</w:t>
      </w:r>
      <w:r w:rsidR="007F6087" w:rsidRPr="006A25B7">
        <w:rPr>
          <w:rFonts w:cs="Arial"/>
          <w:i/>
          <w:color w:val="auto"/>
          <w:sz w:val="18"/>
          <w:szCs w:val="18"/>
        </w:rPr>
        <w:t xml:space="preserve"> </w:t>
      </w:r>
      <w:r w:rsidR="007F6087" w:rsidRPr="006A25B7">
        <w:rPr>
          <w:rFonts w:cs="Arial"/>
          <w:color w:val="auto"/>
          <w:sz w:val="18"/>
          <w:szCs w:val="18"/>
        </w:rPr>
        <w:t>Diagnosis</w:t>
      </w:r>
      <w:r w:rsidR="007F6087" w:rsidRPr="006A25B7">
        <w:rPr>
          <w:rFonts w:cs="Arial"/>
          <w:i/>
          <w:color w:val="auto"/>
          <w:sz w:val="18"/>
          <w:szCs w:val="18"/>
        </w:rPr>
        <w:t xml:space="preserve"> </w:t>
      </w:r>
      <w:r w:rsidR="007F6087" w:rsidRPr="006A25B7">
        <w:rPr>
          <w:rFonts w:cs="Arial"/>
          <w:color w:val="auto"/>
          <w:sz w:val="18"/>
          <w:szCs w:val="18"/>
        </w:rPr>
        <w:t>of</w:t>
      </w:r>
      <w:r w:rsidR="007F6087" w:rsidRPr="006A25B7">
        <w:rPr>
          <w:rFonts w:cs="Arial"/>
          <w:i/>
          <w:color w:val="auto"/>
          <w:sz w:val="18"/>
          <w:szCs w:val="18"/>
        </w:rPr>
        <w:t xml:space="preserve"> </w:t>
      </w:r>
      <w:r w:rsidR="007F6087" w:rsidRPr="006A25B7">
        <w:rPr>
          <w:rFonts w:cs="Arial"/>
          <w:color w:val="auto"/>
          <w:sz w:val="18"/>
          <w:szCs w:val="18"/>
        </w:rPr>
        <w:t>Heart</w:t>
      </w:r>
      <w:r w:rsidR="007F6087" w:rsidRPr="006A25B7">
        <w:rPr>
          <w:rFonts w:cs="Arial"/>
          <w:i/>
          <w:color w:val="auto"/>
          <w:sz w:val="18"/>
          <w:szCs w:val="18"/>
        </w:rPr>
        <w:t xml:space="preserve"> </w:t>
      </w:r>
      <w:r w:rsidR="007F6087" w:rsidRPr="006A25B7">
        <w:rPr>
          <w:rFonts w:cs="Arial"/>
          <w:color w:val="auto"/>
          <w:sz w:val="18"/>
          <w:szCs w:val="18"/>
        </w:rPr>
        <w:t>Disease</w:t>
      </w:r>
      <w:r w:rsidR="007F6087" w:rsidRPr="006A25B7">
        <w:rPr>
          <w:rFonts w:cs="Arial"/>
          <w:i/>
          <w:color w:val="auto"/>
          <w:sz w:val="18"/>
          <w:szCs w:val="18"/>
        </w:rPr>
        <w:t xml:space="preserve"> </w:t>
      </w:r>
      <w:r w:rsidR="007F6087" w:rsidRPr="006A25B7">
        <w:rPr>
          <w:rFonts w:cs="Arial"/>
          <w:color w:val="auto"/>
          <w:sz w:val="18"/>
          <w:szCs w:val="18"/>
        </w:rPr>
        <w:t>Based</w:t>
      </w:r>
      <w:r w:rsidR="007F6087" w:rsidRPr="006A25B7">
        <w:rPr>
          <w:rFonts w:cs="Arial"/>
          <w:i/>
          <w:color w:val="auto"/>
          <w:sz w:val="18"/>
          <w:szCs w:val="18"/>
        </w:rPr>
        <w:t xml:space="preserve"> </w:t>
      </w:r>
      <w:r w:rsidR="007F6087" w:rsidRPr="006A25B7">
        <w:rPr>
          <w:rFonts w:cs="Arial"/>
          <w:color w:val="auto"/>
          <w:sz w:val="18"/>
          <w:szCs w:val="18"/>
        </w:rPr>
        <w:t>on</w:t>
      </w:r>
      <w:r w:rsidR="007F6087" w:rsidRPr="006A25B7">
        <w:rPr>
          <w:rFonts w:cs="Arial"/>
          <w:i/>
          <w:color w:val="auto"/>
          <w:sz w:val="18"/>
          <w:szCs w:val="18"/>
        </w:rPr>
        <w:t xml:space="preserve"> </w:t>
      </w:r>
      <w:r w:rsidR="007F6087" w:rsidRPr="006A25B7">
        <w:rPr>
          <w:rFonts w:cs="Arial"/>
          <w:color w:val="auto"/>
          <w:sz w:val="18"/>
          <w:szCs w:val="18"/>
        </w:rPr>
        <w:t>RBF</w:t>
      </w:r>
      <w:r w:rsidR="007F6087" w:rsidRPr="006A25B7">
        <w:rPr>
          <w:rFonts w:cs="Arial"/>
          <w:i/>
          <w:color w:val="auto"/>
          <w:sz w:val="18"/>
          <w:szCs w:val="18"/>
        </w:rPr>
        <w:t xml:space="preserve"> </w:t>
      </w:r>
      <w:r w:rsidR="007F6087" w:rsidRPr="006A25B7">
        <w:rPr>
          <w:rFonts w:cs="Arial"/>
          <w:color w:val="auto"/>
          <w:sz w:val="18"/>
          <w:szCs w:val="18"/>
        </w:rPr>
        <w:t>Neural</w:t>
      </w:r>
      <w:r w:rsidR="007F6087" w:rsidRPr="006A25B7">
        <w:rPr>
          <w:rFonts w:cs="Arial"/>
          <w:i/>
          <w:color w:val="auto"/>
          <w:sz w:val="18"/>
          <w:szCs w:val="18"/>
        </w:rPr>
        <w:t xml:space="preserve"> </w:t>
      </w:r>
      <w:r w:rsidR="007F6087" w:rsidRPr="006A25B7">
        <w:rPr>
          <w:rFonts w:cs="Arial"/>
          <w:color w:val="auto"/>
          <w:sz w:val="18"/>
          <w:szCs w:val="18"/>
        </w:rPr>
        <w:t>Network.</w:t>
      </w:r>
      <w:r w:rsidR="007F6087" w:rsidRPr="006A25B7">
        <w:rPr>
          <w:rFonts w:cs="Arial"/>
          <w:i/>
          <w:color w:val="auto"/>
          <w:sz w:val="18"/>
          <w:szCs w:val="18"/>
        </w:rPr>
        <w:t xml:space="preserve"> </w:t>
      </w:r>
      <w:r w:rsidR="007F6087" w:rsidRPr="006A25B7">
        <w:rPr>
          <w:rFonts w:cs="Arial"/>
          <w:i/>
          <w:iCs/>
          <w:color w:val="auto"/>
          <w:sz w:val="18"/>
          <w:szCs w:val="18"/>
        </w:rPr>
        <w:t xml:space="preserve">Comput. Math. Methods Med. </w:t>
      </w:r>
      <w:r w:rsidR="007F6087" w:rsidRPr="006A25B7">
        <w:rPr>
          <w:rFonts w:cs="Arial"/>
          <w:b/>
          <w:color w:val="auto"/>
          <w:sz w:val="18"/>
          <w:szCs w:val="18"/>
        </w:rPr>
        <w:t>2022</w:t>
      </w:r>
      <w:r w:rsidR="007F6087" w:rsidRPr="006A25B7">
        <w:rPr>
          <w:rFonts w:cs="Arial"/>
          <w:color w:val="auto"/>
          <w:sz w:val="18"/>
          <w:szCs w:val="18"/>
        </w:rPr>
        <w:t>,</w:t>
      </w:r>
      <w:r w:rsidR="007F6087" w:rsidRPr="006A25B7">
        <w:rPr>
          <w:rFonts w:cs="Arial"/>
          <w:i/>
          <w:color w:val="auto"/>
          <w:sz w:val="18"/>
          <w:szCs w:val="18"/>
        </w:rPr>
        <w:t xml:space="preserve"> 2022</w:t>
      </w:r>
      <w:r w:rsidR="007F6087" w:rsidRPr="006A25B7">
        <w:rPr>
          <w:rFonts w:cs="Arial"/>
          <w:color w:val="auto"/>
          <w:sz w:val="18"/>
          <w:szCs w:val="18"/>
        </w:rPr>
        <w:t>,</w:t>
      </w:r>
      <w:r w:rsidR="007F6087" w:rsidRPr="006A25B7">
        <w:rPr>
          <w:rFonts w:cs="Arial"/>
          <w:i/>
          <w:color w:val="auto"/>
          <w:sz w:val="18"/>
          <w:szCs w:val="18"/>
        </w:rPr>
        <w:t xml:space="preserve"> </w:t>
      </w:r>
      <w:r w:rsidR="007F6087" w:rsidRPr="006A25B7">
        <w:rPr>
          <w:rFonts w:cs="Arial"/>
          <w:color w:val="auto"/>
          <w:sz w:val="18"/>
          <w:szCs w:val="18"/>
        </w:rPr>
        <w:t>1–9</w:t>
      </w:r>
      <w:r w:rsidR="007F6087" w:rsidRPr="006A25B7">
        <w:rPr>
          <w:rFonts w:cs="Arial"/>
          <w:bCs/>
          <w:color w:val="auto"/>
          <w:sz w:val="18"/>
          <w:szCs w:val="18"/>
        </w:rPr>
        <w:t>.</w:t>
      </w:r>
    </w:p>
    <w:p w14:paraId="14265275" w14:textId="0FBCB4BB" w:rsidR="007F6087" w:rsidRPr="006A25B7"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578" w:author="Safdar Muhammad Farhan (DOKT)" w:date="2022-12-05T14:19:00Z">
        <w:del w:id="579" w:author="Safdar Muhammad Farhan (DOKT) [2]" w:date="2022-12-06T12:06:00Z">
          <w:r w:rsidDel="0038396E">
            <w:rPr>
              <w:rFonts w:cs="Arial"/>
              <w:color w:val="auto"/>
              <w:sz w:val="18"/>
              <w:szCs w:val="18"/>
            </w:rPr>
            <w:delText>[</w:delText>
          </w:r>
          <w:r w:rsidDel="0038396E">
            <w:rPr>
              <w:rFonts w:cs="Arial"/>
              <w:color w:val="auto"/>
              <w:sz w:val="18"/>
              <w:szCs w:val="18"/>
            </w:rPr>
            <w:delText>35</w:delText>
          </w:r>
          <w:r w:rsidDel="0038396E">
            <w:rPr>
              <w:rFonts w:cs="Arial"/>
              <w:color w:val="auto"/>
              <w:sz w:val="18"/>
              <w:szCs w:val="18"/>
            </w:rPr>
            <w:delText xml:space="preserve">] </w:delText>
          </w:r>
        </w:del>
      </w:ins>
      <w:r w:rsidR="007F6087" w:rsidRPr="006A25B7">
        <w:rPr>
          <w:rFonts w:cs="Arial"/>
          <w:color w:val="auto"/>
          <w:sz w:val="18"/>
          <w:szCs w:val="18"/>
        </w:rPr>
        <w:t>Fariha,</w:t>
      </w:r>
      <w:r w:rsidR="007F6087" w:rsidRPr="006A25B7">
        <w:rPr>
          <w:rFonts w:cs="Arial"/>
          <w:i/>
          <w:color w:val="auto"/>
          <w:sz w:val="18"/>
          <w:szCs w:val="18"/>
        </w:rPr>
        <w:t xml:space="preserve"> </w:t>
      </w:r>
      <w:r w:rsidR="007F6087" w:rsidRPr="006A25B7">
        <w:rPr>
          <w:rFonts w:cs="Arial"/>
          <w:color w:val="auto"/>
          <w:sz w:val="18"/>
          <w:szCs w:val="18"/>
        </w:rPr>
        <w:t>M.A.Z.;</w:t>
      </w:r>
      <w:r w:rsidR="007F6087" w:rsidRPr="006A25B7">
        <w:rPr>
          <w:rFonts w:cs="Arial"/>
          <w:i/>
          <w:color w:val="auto"/>
          <w:sz w:val="18"/>
          <w:szCs w:val="18"/>
        </w:rPr>
        <w:t xml:space="preserve"> </w:t>
      </w:r>
      <w:r w:rsidR="007F6087" w:rsidRPr="006A25B7">
        <w:rPr>
          <w:rFonts w:cs="Arial"/>
          <w:color w:val="auto"/>
          <w:sz w:val="18"/>
          <w:szCs w:val="18"/>
        </w:rPr>
        <w:t>Ikeura,</w:t>
      </w:r>
      <w:r w:rsidR="007F6087" w:rsidRPr="006A25B7">
        <w:rPr>
          <w:rFonts w:cs="Arial"/>
          <w:i/>
          <w:color w:val="auto"/>
          <w:sz w:val="18"/>
          <w:szCs w:val="18"/>
        </w:rPr>
        <w:t xml:space="preserve"> </w:t>
      </w:r>
      <w:r w:rsidR="007F6087" w:rsidRPr="006A25B7">
        <w:rPr>
          <w:rFonts w:cs="Arial"/>
          <w:color w:val="auto"/>
          <w:sz w:val="18"/>
          <w:szCs w:val="18"/>
        </w:rPr>
        <w:t>R.;</w:t>
      </w:r>
      <w:r w:rsidR="007F6087" w:rsidRPr="006A25B7">
        <w:rPr>
          <w:rFonts w:cs="Arial"/>
          <w:i/>
          <w:color w:val="auto"/>
          <w:sz w:val="18"/>
          <w:szCs w:val="18"/>
        </w:rPr>
        <w:t xml:space="preserve"> </w:t>
      </w:r>
      <w:r w:rsidR="007F6087" w:rsidRPr="006A25B7">
        <w:rPr>
          <w:rFonts w:cs="Arial"/>
          <w:color w:val="auto"/>
          <w:sz w:val="18"/>
          <w:szCs w:val="18"/>
        </w:rPr>
        <w:t>Hayakawa,</w:t>
      </w:r>
      <w:r w:rsidR="007F6087" w:rsidRPr="006A25B7">
        <w:rPr>
          <w:rFonts w:cs="Arial"/>
          <w:i/>
          <w:color w:val="auto"/>
          <w:sz w:val="18"/>
          <w:szCs w:val="18"/>
        </w:rPr>
        <w:t xml:space="preserve"> </w:t>
      </w:r>
      <w:r w:rsidR="007F6087" w:rsidRPr="006A25B7">
        <w:rPr>
          <w:rFonts w:cs="Arial"/>
          <w:color w:val="auto"/>
          <w:sz w:val="18"/>
          <w:szCs w:val="18"/>
        </w:rPr>
        <w:t>S.;</w:t>
      </w:r>
      <w:r w:rsidR="007F6087" w:rsidRPr="006A25B7">
        <w:rPr>
          <w:rFonts w:cs="Arial"/>
          <w:i/>
          <w:color w:val="auto"/>
          <w:sz w:val="18"/>
          <w:szCs w:val="18"/>
        </w:rPr>
        <w:t xml:space="preserve"> </w:t>
      </w:r>
      <w:r w:rsidR="007F6087" w:rsidRPr="006A25B7">
        <w:rPr>
          <w:rFonts w:cs="Arial"/>
          <w:color w:val="auto"/>
          <w:sz w:val="18"/>
          <w:szCs w:val="18"/>
        </w:rPr>
        <w:t>Tsutsumi,</w:t>
      </w:r>
      <w:r w:rsidR="007F6087" w:rsidRPr="006A25B7">
        <w:rPr>
          <w:rFonts w:cs="Arial"/>
          <w:i/>
          <w:color w:val="auto"/>
          <w:sz w:val="18"/>
          <w:szCs w:val="18"/>
        </w:rPr>
        <w:t xml:space="preserve"> </w:t>
      </w:r>
      <w:r w:rsidR="007F6087" w:rsidRPr="006A25B7">
        <w:rPr>
          <w:rFonts w:cs="Arial"/>
          <w:color w:val="auto"/>
          <w:sz w:val="18"/>
          <w:szCs w:val="18"/>
        </w:rPr>
        <w:t>S.</w:t>
      </w:r>
      <w:r w:rsidR="007F6087" w:rsidRPr="006A25B7">
        <w:rPr>
          <w:rFonts w:cs="Arial"/>
          <w:i/>
          <w:color w:val="auto"/>
          <w:sz w:val="18"/>
          <w:szCs w:val="18"/>
        </w:rPr>
        <w:t xml:space="preserve"> </w:t>
      </w:r>
      <w:r w:rsidR="007F6087" w:rsidRPr="006A25B7">
        <w:rPr>
          <w:rFonts w:cs="Arial"/>
          <w:color w:val="auto"/>
          <w:sz w:val="18"/>
          <w:szCs w:val="18"/>
        </w:rPr>
        <w:t>Analysis</w:t>
      </w:r>
      <w:r w:rsidR="007F6087" w:rsidRPr="006A25B7">
        <w:rPr>
          <w:rFonts w:cs="Arial"/>
          <w:i/>
          <w:color w:val="auto"/>
          <w:sz w:val="18"/>
          <w:szCs w:val="18"/>
        </w:rPr>
        <w:t xml:space="preserve"> </w:t>
      </w:r>
      <w:r w:rsidR="007F6087" w:rsidRPr="006A25B7">
        <w:rPr>
          <w:rFonts w:cs="Arial"/>
          <w:color w:val="auto"/>
          <w:sz w:val="18"/>
          <w:szCs w:val="18"/>
        </w:rPr>
        <w:t>of</w:t>
      </w:r>
      <w:r w:rsidR="007F6087" w:rsidRPr="006A25B7">
        <w:rPr>
          <w:rFonts w:cs="Arial"/>
          <w:i/>
          <w:color w:val="auto"/>
          <w:sz w:val="18"/>
          <w:szCs w:val="18"/>
        </w:rPr>
        <w:t xml:space="preserve"> </w:t>
      </w:r>
      <w:r w:rsidR="007F6087" w:rsidRPr="006A25B7">
        <w:rPr>
          <w:rFonts w:cs="Arial"/>
          <w:color w:val="auto"/>
          <w:sz w:val="18"/>
          <w:szCs w:val="18"/>
        </w:rPr>
        <w:t>Pan-Tompkins</w:t>
      </w:r>
      <w:r w:rsidR="007F6087" w:rsidRPr="006A25B7">
        <w:rPr>
          <w:rFonts w:cs="Arial"/>
          <w:i/>
          <w:color w:val="auto"/>
          <w:sz w:val="18"/>
          <w:szCs w:val="18"/>
        </w:rPr>
        <w:t xml:space="preserve"> </w:t>
      </w:r>
      <w:r w:rsidR="007F6087" w:rsidRPr="006A25B7">
        <w:rPr>
          <w:rFonts w:cs="Arial"/>
          <w:color w:val="auto"/>
          <w:sz w:val="18"/>
          <w:szCs w:val="18"/>
        </w:rPr>
        <w:t>Algorithm</w:t>
      </w:r>
      <w:r w:rsidR="007F6087" w:rsidRPr="006A25B7">
        <w:rPr>
          <w:rFonts w:cs="Arial"/>
          <w:i/>
          <w:color w:val="auto"/>
          <w:sz w:val="18"/>
          <w:szCs w:val="18"/>
        </w:rPr>
        <w:t xml:space="preserve"> </w:t>
      </w:r>
      <w:r w:rsidR="007F6087" w:rsidRPr="006A25B7">
        <w:rPr>
          <w:rFonts w:cs="Arial"/>
          <w:color w:val="auto"/>
          <w:sz w:val="18"/>
          <w:szCs w:val="18"/>
        </w:rPr>
        <w:t>Performance</w:t>
      </w:r>
      <w:r w:rsidR="007F6087" w:rsidRPr="006A25B7">
        <w:rPr>
          <w:rFonts w:cs="Arial"/>
          <w:i/>
          <w:color w:val="auto"/>
          <w:sz w:val="18"/>
          <w:szCs w:val="18"/>
        </w:rPr>
        <w:t xml:space="preserve"> </w:t>
      </w:r>
      <w:r w:rsidR="007F6087" w:rsidRPr="006A25B7">
        <w:rPr>
          <w:rFonts w:cs="Arial"/>
          <w:color w:val="auto"/>
          <w:sz w:val="18"/>
          <w:szCs w:val="18"/>
        </w:rPr>
        <w:t>with</w:t>
      </w:r>
      <w:r w:rsidR="007F6087" w:rsidRPr="006A25B7">
        <w:rPr>
          <w:rFonts w:cs="Arial"/>
          <w:i/>
          <w:color w:val="auto"/>
          <w:sz w:val="18"/>
          <w:szCs w:val="18"/>
        </w:rPr>
        <w:t xml:space="preserve"> </w:t>
      </w:r>
      <w:r w:rsidR="007F6087" w:rsidRPr="006A25B7">
        <w:rPr>
          <w:rFonts w:cs="Arial"/>
          <w:color w:val="auto"/>
          <w:sz w:val="18"/>
          <w:szCs w:val="18"/>
        </w:rPr>
        <w:t>Noisy</w:t>
      </w:r>
      <w:r w:rsidR="007F6087" w:rsidRPr="006A25B7">
        <w:rPr>
          <w:rFonts w:cs="Arial"/>
          <w:i/>
          <w:color w:val="auto"/>
          <w:sz w:val="18"/>
          <w:szCs w:val="18"/>
        </w:rPr>
        <w:t xml:space="preserve"> </w:t>
      </w:r>
      <w:r w:rsidR="007F6087" w:rsidRPr="006A25B7">
        <w:rPr>
          <w:rFonts w:cs="Arial"/>
          <w:color w:val="auto"/>
          <w:sz w:val="18"/>
          <w:szCs w:val="18"/>
        </w:rPr>
        <w:t>ECG</w:t>
      </w:r>
      <w:r w:rsidR="007F6087" w:rsidRPr="006A25B7">
        <w:rPr>
          <w:rFonts w:cs="Arial"/>
          <w:i/>
          <w:color w:val="auto"/>
          <w:sz w:val="18"/>
          <w:szCs w:val="18"/>
        </w:rPr>
        <w:t xml:space="preserve"> </w:t>
      </w:r>
      <w:r w:rsidR="007F6087" w:rsidRPr="006A25B7">
        <w:rPr>
          <w:rFonts w:cs="Arial"/>
          <w:color w:val="auto"/>
          <w:sz w:val="18"/>
          <w:szCs w:val="18"/>
        </w:rPr>
        <w:t>Signals.</w:t>
      </w:r>
      <w:r w:rsidR="007F6087" w:rsidRPr="006A25B7">
        <w:rPr>
          <w:rFonts w:cs="Arial"/>
          <w:i/>
          <w:color w:val="auto"/>
          <w:sz w:val="18"/>
          <w:szCs w:val="18"/>
        </w:rPr>
        <w:t xml:space="preserve"> </w:t>
      </w:r>
      <w:r w:rsidR="007F6087" w:rsidRPr="006A25B7">
        <w:rPr>
          <w:rFonts w:cs="Arial"/>
          <w:i/>
          <w:iCs/>
          <w:color w:val="auto"/>
          <w:sz w:val="18"/>
          <w:szCs w:val="18"/>
        </w:rPr>
        <w:t xml:space="preserve">J. Phys. Conf. Ser. </w:t>
      </w:r>
      <w:r w:rsidR="007F6087" w:rsidRPr="006A25B7">
        <w:rPr>
          <w:rFonts w:cs="Arial"/>
          <w:b/>
          <w:color w:val="auto"/>
          <w:sz w:val="18"/>
          <w:szCs w:val="18"/>
        </w:rPr>
        <w:t>2020</w:t>
      </w:r>
      <w:r w:rsidR="007F6087" w:rsidRPr="006A25B7">
        <w:rPr>
          <w:rFonts w:cs="Arial"/>
          <w:color w:val="auto"/>
          <w:sz w:val="18"/>
          <w:szCs w:val="18"/>
        </w:rPr>
        <w:t>,</w:t>
      </w:r>
      <w:r w:rsidR="007F6087" w:rsidRPr="006A25B7">
        <w:rPr>
          <w:rFonts w:cs="Arial"/>
          <w:i/>
          <w:color w:val="auto"/>
          <w:sz w:val="18"/>
          <w:szCs w:val="18"/>
        </w:rPr>
        <w:t xml:space="preserve"> 1532</w:t>
      </w:r>
      <w:r w:rsidR="007F6087" w:rsidRPr="006A25B7">
        <w:rPr>
          <w:rFonts w:cs="Arial"/>
          <w:color w:val="auto"/>
          <w:sz w:val="18"/>
          <w:szCs w:val="18"/>
        </w:rPr>
        <w:t>,</w:t>
      </w:r>
      <w:r w:rsidR="007F6087" w:rsidRPr="006A25B7">
        <w:rPr>
          <w:rFonts w:cs="Arial"/>
          <w:i/>
          <w:color w:val="auto"/>
          <w:sz w:val="18"/>
          <w:szCs w:val="18"/>
        </w:rPr>
        <w:t xml:space="preserve"> </w:t>
      </w:r>
      <w:r w:rsidR="007F6087" w:rsidRPr="006A25B7">
        <w:rPr>
          <w:rFonts w:cs="Arial"/>
          <w:color w:val="auto"/>
          <w:sz w:val="18"/>
          <w:szCs w:val="18"/>
        </w:rPr>
        <w:t>1</w:t>
      </w:r>
      <w:r w:rsidR="007F6087" w:rsidRPr="006A25B7">
        <w:rPr>
          <w:rFonts w:cs="Arial"/>
          <w:i/>
          <w:iCs/>
          <w:color w:val="auto"/>
          <w:sz w:val="18"/>
          <w:szCs w:val="18"/>
        </w:rPr>
        <w:t>.</w:t>
      </w:r>
    </w:p>
    <w:p w14:paraId="1D36199D" w14:textId="17FC01C8" w:rsidR="007F6087" w:rsidRPr="006A25B7"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580" w:author="Safdar Muhammad Farhan (DOKT)" w:date="2022-12-05T14:19:00Z">
        <w:del w:id="581" w:author="Safdar Muhammad Farhan (DOKT) [2]" w:date="2022-12-06T12:06:00Z">
          <w:r w:rsidDel="0038396E">
            <w:rPr>
              <w:rFonts w:cs="Arial"/>
              <w:color w:val="auto"/>
              <w:sz w:val="18"/>
              <w:szCs w:val="18"/>
            </w:rPr>
            <w:delText>[</w:delText>
          </w:r>
          <w:r w:rsidDel="0038396E">
            <w:rPr>
              <w:rFonts w:cs="Arial"/>
              <w:color w:val="auto"/>
              <w:sz w:val="18"/>
              <w:szCs w:val="18"/>
            </w:rPr>
            <w:delText>36</w:delText>
          </w:r>
          <w:r w:rsidDel="0038396E">
            <w:rPr>
              <w:rFonts w:cs="Arial"/>
              <w:color w:val="auto"/>
              <w:sz w:val="18"/>
              <w:szCs w:val="18"/>
            </w:rPr>
            <w:delText xml:space="preserve">] </w:delText>
          </w:r>
        </w:del>
      </w:ins>
      <w:r w:rsidR="007F6087" w:rsidRPr="006A25B7">
        <w:rPr>
          <w:rFonts w:cs="Arial"/>
          <w:color w:val="auto"/>
          <w:sz w:val="18"/>
          <w:szCs w:val="18"/>
        </w:rPr>
        <w:t>Atal,</w:t>
      </w:r>
      <w:r w:rsidR="007F6087" w:rsidRPr="006A25B7">
        <w:rPr>
          <w:rFonts w:cs="Arial"/>
          <w:i/>
          <w:color w:val="auto"/>
          <w:sz w:val="18"/>
          <w:szCs w:val="18"/>
        </w:rPr>
        <w:t xml:space="preserve"> </w:t>
      </w:r>
      <w:r w:rsidR="007F6087" w:rsidRPr="006A25B7">
        <w:rPr>
          <w:rFonts w:cs="Arial"/>
          <w:color w:val="auto"/>
          <w:sz w:val="18"/>
          <w:szCs w:val="18"/>
        </w:rPr>
        <w:t>D.K.;</w:t>
      </w:r>
      <w:r w:rsidR="007F6087" w:rsidRPr="006A25B7">
        <w:rPr>
          <w:rFonts w:cs="Arial"/>
          <w:i/>
          <w:color w:val="auto"/>
          <w:sz w:val="18"/>
          <w:szCs w:val="18"/>
        </w:rPr>
        <w:t xml:space="preserve"> </w:t>
      </w:r>
      <w:r w:rsidR="007F6087" w:rsidRPr="006A25B7">
        <w:rPr>
          <w:rFonts w:cs="Arial"/>
          <w:color w:val="auto"/>
          <w:sz w:val="18"/>
          <w:szCs w:val="18"/>
        </w:rPr>
        <w:t>Singh,</w:t>
      </w:r>
      <w:r w:rsidR="007F6087" w:rsidRPr="006A25B7">
        <w:rPr>
          <w:rFonts w:cs="Arial"/>
          <w:i/>
          <w:color w:val="auto"/>
          <w:sz w:val="18"/>
          <w:szCs w:val="18"/>
        </w:rPr>
        <w:t xml:space="preserve"> </w:t>
      </w:r>
      <w:r w:rsidR="007F6087" w:rsidRPr="006A25B7">
        <w:rPr>
          <w:rFonts w:cs="Arial"/>
          <w:color w:val="auto"/>
          <w:sz w:val="18"/>
          <w:szCs w:val="18"/>
        </w:rPr>
        <w:t>M.</w:t>
      </w:r>
      <w:r w:rsidR="007F6087" w:rsidRPr="006A25B7">
        <w:rPr>
          <w:rFonts w:cs="Arial"/>
          <w:i/>
          <w:color w:val="auto"/>
          <w:sz w:val="18"/>
          <w:szCs w:val="18"/>
        </w:rPr>
        <w:t xml:space="preserve"> </w:t>
      </w:r>
      <w:r w:rsidR="007F6087" w:rsidRPr="006A25B7">
        <w:rPr>
          <w:rFonts w:cs="Arial"/>
          <w:color w:val="auto"/>
          <w:sz w:val="18"/>
          <w:szCs w:val="18"/>
        </w:rPr>
        <w:t>Arrhythmia</w:t>
      </w:r>
      <w:r w:rsidR="007F6087" w:rsidRPr="006A25B7">
        <w:rPr>
          <w:rFonts w:cs="Arial"/>
          <w:i/>
          <w:color w:val="auto"/>
          <w:sz w:val="18"/>
          <w:szCs w:val="18"/>
        </w:rPr>
        <w:t xml:space="preserve"> </w:t>
      </w:r>
      <w:r w:rsidR="007F6087" w:rsidRPr="006A25B7">
        <w:rPr>
          <w:rFonts w:cs="Arial"/>
          <w:color w:val="auto"/>
          <w:sz w:val="18"/>
          <w:szCs w:val="18"/>
        </w:rPr>
        <w:t>Classification</w:t>
      </w:r>
      <w:r w:rsidR="007F6087" w:rsidRPr="006A25B7">
        <w:rPr>
          <w:rFonts w:cs="Arial"/>
          <w:i/>
          <w:color w:val="auto"/>
          <w:sz w:val="18"/>
          <w:szCs w:val="18"/>
        </w:rPr>
        <w:t xml:space="preserve"> </w:t>
      </w:r>
      <w:r w:rsidR="007F6087" w:rsidRPr="006A25B7">
        <w:rPr>
          <w:rFonts w:cs="Arial"/>
          <w:color w:val="auto"/>
          <w:sz w:val="18"/>
          <w:szCs w:val="18"/>
        </w:rPr>
        <w:t>with</w:t>
      </w:r>
      <w:r w:rsidR="007F6087" w:rsidRPr="006A25B7">
        <w:rPr>
          <w:rFonts w:cs="Arial"/>
          <w:i/>
          <w:color w:val="auto"/>
          <w:sz w:val="18"/>
          <w:szCs w:val="18"/>
        </w:rPr>
        <w:t xml:space="preserve"> </w:t>
      </w:r>
      <w:r w:rsidR="007F6087" w:rsidRPr="006A25B7">
        <w:rPr>
          <w:rFonts w:cs="Arial"/>
          <w:color w:val="auto"/>
          <w:sz w:val="18"/>
          <w:szCs w:val="18"/>
        </w:rPr>
        <w:t>ECG</w:t>
      </w:r>
      <w:r w:rsidR="007F6087" w:rsidRPr="006A25B7">
        <w:rPr>
          <w:rFonts w:cs="Arial"/>
          <w:i/>
          <w:color w:val="auto"/>
          <w:sz w:val="18"/>
          <w:szCs w:val="18"/>
        </w:rPr>
        <w:t xml:space="preserve"> </w:t>
      </w:r>
      <w:r w:rsidR="007F6087" w:rsidRPr="006A25B7">
        <w:rPr>
          <w:rFonts w:cs="Arial"/>
          <w:color w:val="auto"/>
          <w:sz w:val="18"/>
          <w:szCs w:val="18"/>
        </w:rPr>
        <w:t>signals</w:t>
      </w:r>
      <w:r w:rsidR="007F6087" w:rsidRPr="006A25B7">
        <w:rPr>
          <w:rFonts w:cs="Arial"/>
          <w:i/>
          <w:color w:val="auto"/>
          <w:sz w:val="18"/>
          <w:szCs w:val="18"/>
        </w:rPr>
        <w:t xml:space="preserve"> </w:t>
      </w:r>
      <w:r w:rsidR="007F6087" w:rsidRPr="006A25B7">
        <w:rPr>
          <w:rFonts w:cs="Arial"/>
          <w:color w:val="auto"/>
          <w:sz w:val="18"/>
          <w:szCs w:val="18"/>
        </w:rPr>
        <w:t>based</w:t>
      </w:r>
      <w:r w:rsidR="007F6087" w:rsidRPr="006A25B7">
        <w:rPr>
          <w:rFonts w:cs="Arial"/>
          <w:i/>
          <w:color w:val="auto"/>
          <w:sz w:val="18"/>
          <w:szCs w:val="18"/>
        </w:rPr>
        <w:t xml:space="preserve"> </w:t>
      </w:r>
      <w:r w:rsidR="007F6087" w:rsidRPr="006A25B7">
        <w:rPr>
          <w:rFonts w:cs="Arial"/>
          <w:color w:val="auto"/>
          <w:sz w:val="18"/>
          <w:szCs w:val="18"/>
        </w:rPr>
        <w:t>on</w:t>
      </w:r>
      <w:r w:rsidR="007F6087" w:rsidRPr="006A25B7">
        <w:rPr>
          <w:rFonts w:cs="Arial"/>
          <w:i/>
          <w:color w:val="auto"/>
          <w:sz w:val="18"/>
          <w:szCs w:val="18"/>
        </w:rPr>
        <w:t xml:space="preserve"> </w:t>
      </w:r>
      <w:r w:rsidR="007F6087" w:rsidRPr="006A25B7">
        <w:rPr>
          <w:rFonts w:cs="Arial"/>
          <w:color w:val="auto"/>
          <w:sz w:val="18"/>
          <w:szCs w:val="18"/>
        </w:rPr>
        <w:t>the</w:t>
      </w:r>
      <w:r w:rsidR="007F6087" w:rsidRPr="006A25B7">
        <w:rPr>
          <w:rFonts w:cs="Arial"/>
          <w:i/>
          <w:color w:val="auto"/>
          <w:sz w:val="18"/>
          <w:szCs w:val="18"/>
        </w:rPr>
        <w:t xml:space="preserve"> </w:t>
      </w:r>
      <w:r w:rsidR="007F6087" w:rsidRPr="006A25B7">
        <w:rPr>
          <w:rFonts w:cs="Arial"/>
          <w:color w:val="auto"/>
          <w:sz w:val="18"/>
          <w:szCs w:val="18"/>
        </w:rPr>
        <w:t>Optimization-Enabled</w:t>
      </w:r>
      <w:r w:rsidR="007F6087" w:rsidRPr="006A25B7">
        <w:rPr>
          <w:rFonts w:cs="Arial"/>
          <w:i/>
          <w:color w:val="auto"/>
          <w:sz w:val="18"/>
          <w:szCs w:val="18"/>
        </w:rPr>
        <w:t xml:space="preserve"> </w:t>
      </w:r>
      <w:r w:rsidR="007F6087" w:rsidRPr="006A25B7">
        <w:rPr>
          <w:rFonts w:cs="Arial"/>
          <w:color w:val="auto"/>
          <w:sz w:val="18"/>
          <w:szCs w:val="18"/>
        </w:rPr>
        <w:t>Deep</w:t>
      </w:r>
      <w:r w:rsidR="007F6087" w:rsidRPr="006A25B7">
        <w:rPr>
          <w:rFonts w:cs="Arial"/>
          <w:i/>
          <w:color w:val="auto"/>
          <w:sz w:val="18"/>
          <w:szCs w:val="18"/>
        </w:rPr>
        <w:t xml:space="preserve"> </w:t>
      </w:r>
      <w:r w:rsidR="007F6087" w:rsidRPr="006A25B7">
        <w:rPr>
          <w:rFonts w:cs="Arial"/>
          <w:color w:val="auto"/>
          <w:sz w:val="18"/>
          <w:szCs w:val="18"/>
        </w:rPr>
        <w:t>Convolutional</w:t>
      </w:r>
      <w:r w:rsidR="007F6087" w:rsidRPr="006A25B7">
        <w:rPr>
          <w:rFonts w:cs="Arial"/>
          <w:i/>
          <w:color w:val="auto"/>
          <w:sz w:val="18"/>
          <w:szCs w:val="18"/>
        </w:rPr>
        <w:t xml:space="preserve"> </w:t>
      </w:r>
      <w:r w:rsidR="007F6087" w:rsidRPr="006A25B7">
        <w:rPr>
          <w:rFonts w:cs="Arial"/>
          <w:color w:val="auto"/>
          <w:sz w:val="18"/>
          <w:szCs w:val="18"/>
        </w:rPr>
        <w:t>Neural</w:t>
      </w:r>
      <w:r w:rsidR="007F6087" w:rsidRPr="006A25B7">
        <w:rPr>
          <w:rFonts w:cs="Arial"/>
          <w:i/>
          <w:color w:val="auto"/>
          <w:sz w:val="18"/>
          <w:szCs w:val="18"/>
        </w:rPr>
        <w:t xml:space="preserve"> </w:t>
      </w:r>
      <w:r w:rsidR="007F6087" w:rsidRPr="006A25B7">
        <w:rPr>
          <w:rFonts w:cs="Arial"/>
          <w:color w:val="auto"/>
          <w:sz w:val="18"/>
          <w:szCs w:val="18"/>
        </w:rPr>
        <w:t>Network.</w:t>
      </w:r>
      <w:r w:rsidR="007F6087" w:rsidRPr="006A25B7">
        <w:rPr>
          <w:rFonts w:cs="Arial"/>
          <w:i/>
          <w:color w:val="auto"/>
          <w:sz w:val="18"/>
          <w:szCs w:val="18"/>
        </w:rPr>
        <w:t xml:space="preserve"> </w:t>
      </w:r>
      <w:r w:rsidR="007F6087" w:rsidRPr="006A25B7">
        <w:rPr>
          <w:rFonts w:cs="Arial"/>
          <w:i/>
          <w:iCs/>
          <w:color w:val="auto"/>
          <w:sz w:val="18"/>
          <w:szCs w:val="18"/>
        </w:rPr>
        <w:t xml:space="preserve">Comput. Methods Programs Biomed. </w:t>
      </w:r>
      <w:r w:rsidR="007F6087" w:rsidRPr="006A25B7">
        <w:rPr>
          <w:rFonts w:cs="Arial"/>
          <w:b/>
          <w:color w:val="auto"/>
          <w:sz w:val="18"/>
          <w:szCs w:val="18"/>
        </w:rPr>
        <w:t>2020</w:t>
      </w:r>
      <w:r w:rsidR="007F6087" w:rsidRPr="006A25B7">
        <w:rPr>
          <w:rFonts w:cs="Arial"/>
          <w:color w:val="auto"/>
          <w:sz w:val="18"/>
          <w:szCs w:val="18"/>
        </w:rPr>
        <w:t>,</w:t>
      </w:r>
      <w:r w:rsidR="007F6087" w:rsidRPr="006A25B7">
        <w:rPr>
          <w:rFonts w:cs="Arial"/>
          <w:i/>
          <w:color w:val="auto"/>
          <w:sz w:val="18"/>
          <w:szCs w:val="18"/>
        </w:rPr>
        <w:t xml:space="preserve"> 196</w:t>
      </w:r>
      <w:r w:rsidR="007F6087" w:rsidRPr="006A25B7">
        <w:rPr>
          <w:rFonts w:cs="Arial"/>
          <w:color w:val="auto"/>
          <w:sz w:val="18"/>
          <w:szCs w:val="18"/>
        </w:rPr>
        <w:t>,</w:t>
      </w:r>
      <w:r w:rsidR="007F6087" w:rsidRPr="006A25B7">
        <w:rPr>
          <w:rFonts w:cs="Arial"/>
          <w:i/>
          <w:color w:val="auto"/>
          <w:sz w:val="18"/>
          <w:szCs w:val="18"/>
        </w:rPr>
        <w:t xml:space="preserve"> </w:t>
      </w:r>
      <w:r w:rsidR="007F6087" w:rsidRPr="006A25B7">
        <w:rPr>
          <w:rFonts w:cs="Arial"/>
          <w:color w:val="auto"/>
          <w:sz w:val="18"/>
          <w:szCs w:val="18"/>
        </w:rPr>
        <w:t>105607.</w:t>
      </w:r>
      <w:r w:rsidR="007F6087" w:rsidRPr="006A25B7">
        <w:rPr>
          <w:rFonts w:cs="Arial"/>
          <w:i/>
          <w:color w:val="auto"/>
          <w:sz w:val="18"/>
          <w:szCs w:val="18"/>
        </w:rPr>
        <w:t xml:space="preserve"> </w:t>
      </w:r>
      <w:r w:rsidR="007F6087" w:rsidRPr="006A25B7">
        <w:rPr>
          <w:rFonts w:cs="Arial"/>
          <w:color w:val="auto"/>
          <w:sz w:val="18"/>
          <w:szCs w:val="18"/>
        </w:rPr>
        <w:t>https://doi.org/10.1016/j.cmpb.2020.105607.</w:t>
      </w:r>
      <w:r w:rsidR="007F6087" w:rsidRPr="006A25B7">
        <w:rPr>
          <w:rFonts w:cs="Arial"/>
          <w:i/>
          <w:color w:val="auto"/>
          <w:sz w:val="18"/>
          <w:szCs w:val="18"/>
        </w:rPr>
        <w:t xml:space="preserve"> </w:t>
      </w:r>
      <w:r w:rsidR="007F6087" w:rsidRPr="006A25B7">
        <w:rPr>
          <w:rFonts w:cs="Arial"/>
          <w:color w:val="auto"/>
          <w:sz w:val="18"/>
          <w:szCs w:val="18"/>
        </w:rPr>
        <w:t>PMID:</w:t>
      </w:r>
      <w:r w:rsidR="007F6087" w:rsidRPr="006A25B7">
        <w:rPr>
          <w:rFonts w:cs="Arial"/>
          <w:i/>
          <w:color w:val="auto"/>
          <w:sz w:val="18"/>
          <w:szCs w:val="18"/>
        </w:rPr>
        <w:t xml:space="preserve"> </w:t>
      </w:r>
      <w:r w:rsidR="007F6087" w:rsidRPr="006A25B7">
        <w:rPr>
          <w:rFonts w:cs="Arial"/>
          <w:color w:val="auto"/>
          <w:sz w:val="18"/>
          <w:szCs w:val="18"/>
        </w:rPr>
        <w:t>32593973.</w:t>
      </w:r>
    </w:p>
    <w:p w14:paraId="3F815DF9" w14:textId="2900E9C5" w:rsidR="007F6087" w:rsidRPr="006A25B7"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582" w:author="Safdar Muhammad Farhan (DOKT)" w:date="2022-12-05T14:19:00Z">
        <w:del w:id="583" w:author="Safdar Muhammad Farhan (DOKT) [2]" w:date="2022-12-06T12:06:00Z">
          <w:r w:rsidDel="0038396E">
            <w:rPr>
              <w:rFonts w:cs="Arial"/>
              <w:color w:val="auto"/>
              <w:sz w:val="18"/>
              <w:szCs w:val="18"/>
            </w:rPr>
            <w:delText>[</w:delText>
          </w:r>
          <w:r w:rsidDel="0038396E">
            <w:rPr>
              <w:rFonts w:cs="Arial"/>
              <w:color w:val="auto"/>
              <w:sz w:val="18"/>
              <w:szCs w:val="18"/>
            </w:rPr>
            <w:delText>37</w:delText>
          </w:r>
          <w:r w:rsidDel="0038396E">
            <w:rPr>
              <w:rFonts w:cs="Arial"/>
              <w:color w:val="auto"/>
              <w:sz w:val="18"/>
              <w:szCs w:val="18"/>
            </w:rPr>
            <w:delText xml:space="preserve">] </w:delText>
          </w:r>
        </w:del>
      </w:ins>
      <w:r w:rsidR="007F6087" w:rsidRPr="006A25B7">
        <w:rPr>
          <w:rFonts w:cs="Arial"/>
          <w:color w:val="auto"/>
          <w:sz w:val="18"/>
          <w:szCs w:val="18"/>
        </w:rPr>
        <w:t>Bat</w:t>
      </w:r>
      <w:r w:rsidR="007F6087" w:rsidRPr="006A25B7">
        <w:rPr>
          <w:rFonts w:cs="Arial"/>
          <w:i/>
          <w:color w:val="auto"/>
          <w:sz w:val="18"/>
          <w:szCs w:val="18"/>
        </w:rPr>
        <w:t xml:space="preserve"> </w:t>
      </w:r>
      <w:r w:rsidR="007F6087" w:rsidRPr="006A25B7">
        <w:rPr>
          <w:rFonts w:cs="Arial"/>
          <w:color w:val="auto"/>
          <w:sz w:val="18"/>
          <w:szCs w:val="18"/>
        </w:rPr>
        <w:t>algorithm.</w:t>
      </w:r>
      <w:r w:rsidR="007F6087" w:rsidRPr="006A25B7">
        <w:rPr>
          <w:rFonts w:cs="Arial"/>
          <w:i/>
          <w:color w:val="auto"/>
          <w:sz w:val="18"/>
          <w:szCs w:val="18"/>
        </w:rPr>
        <w:t xml:space="preserve"> </w:t>
      </w:r>
      <w:r w:rsidR="007F6087" w:rsidRPr="006A25B7">
        <w:rPr>
          <w:rFonts w:cs="Arial"/>
          <w:color w:val="auto"/>
          <w:sz w:val="18"/>
          <w:szCs w:val="18"/>
        </w:rPr>
        <w:t>Wikipedia.</w:t>
      </w:r>
      <w:r w:rsidR="007F6087" w:rsidRPr="006A25B7">
        <w:rPr>
          <w:rFonts w:cs="Arial"/>
          <w:i/>
          <w:color w:val="auto"/>
          <w:sz w:val="18"/>
          <w:szCs w:val="18"/>
        </w:rPr>
        <w:t xml:space="preserve"> </w:t>
      </w:r>
      <w:r w:rsidR="007F6087" w:rsidRPr="006A25B7">
        <w:rPr>
          <w:rFonts w:cs="Arial"/>
          <w:color w:val="auto"/>
          <w:sz w:val="18"/>
          <w:szCs w:val="18"/>
        </w:rPr>
        <w:t>2020.</w:t>
      </w:r>
      <w:r w:rsidR="007F6087" w:rsidRPr="006A25B7">
        <w:rPr>
          <w:rFonts w:cs="Arial"/>
          <w:i/>
          <w:color w:val="auto"/>
          <w:sz w:val="18"/>
          <w:szCs w:val="18"/>
        </w:rPr>
        <w:t xml:space="preserve"> </w:t>
      </w:r>
      <w:r w:rsidR="007F6087" w:rsidRPr="006A25B7">
        <w:rPr>
          <w:rFonts w:cs="Arial"/>
          <w:color w:val="auto"/>
          <w:sz w:val="18"/>
          <w:szCs w:val="18"/>
        </w:rPr>
        <w:t>Available</w:t>
      </w:r>
      <w:r w:rsidR="007F6087" w:rsidRPr="006A25B7">
        <w:rPr>
          <w:rFonts w:cs="Arial"/>
          <w:i/>
          <w:color w:val="auto"/>
          <w:sz w:val="18"/>
          <w:szCs w:val="18"/>
        </w:rPr>
        <w:t xml:space="preserve"> </w:t>
      </w:r>
      <w:r w:rsidR="007F6087" w:rsidRPr="006A25B7">
        <w:rPr>
          <w:rFonts w:cs="Arial"/>
          <w:color w:val="auto"/>
          <w:sz w:val="18"/>
          <w:szCs w:val="18"/>
        </w:rPr>
        <w:t>online:</w:t>
      </w:r>
      <w:r w:rsidR="007F6087" w:rsidRPr="006A25B7">
        <w:rPr>
          <w:rFonts w:cs="Arial"/>
          <w:i/>
          <w:color w:val="auto"/>
          <w:sz w:val="18"/>
          <w:szCs w:val="18"/>
        </w:rPr>
        <w:t xml:space="preserve"> </w:t>
      </w:r>
      <w:r w:rsidR="007F6087" w:rsidRPr="006A25B7">
        <w:rPr>
          <w:rFonts w:cs="Arial"/>
          <w:color w:val="auto"/>
          <w:sz w:val="18"/>
          <w:szCs w:val="18"/>
        </w:rPr>
        <w:t>https://en.wikipedia.org/wiki/Bat_algorithm</w:t>
      </w:r>
      <w:r w:rsidR="007F6087" w:rsidRPr="006A25B7">
        <w:rPr>
          <w:rFonts w:cs="Arial"/>
          <w:i/>
          <w:color w:val="auto"/>
          <w:sz w:val="18"/>
          <w:szCs w:val="18"/>
        </w:rPr>
        <w:t xml:space="preserve"> </w:t>
      </w:r>
      <w:r w:rsidR="007F6087" w:rsidRPr="006A25B7">
        <w:rPr>
          <w:rFonts w:cs="Arial"/>
          <w:color w:val="auto"/>
          <w:sz w:val="18"/>
          <w:szCs w:val="18"/>
        </w:rPr>
        <w:t>(accessed</w:t>
      </w:r>
      <w:r w:rsidR="007F6087" w:rsidRPr="006A25B7">
        <w:rPr>
          <w:rFonts w:cs="Arial"/>
          <w:i/>
          <w:color w:val="auto"/>
          <w:sz w:val="18"/>
          <w:szCs w:val="18"/>
        </w:rPr>
        <w:t xml:space="preserve"> </w:t>
      </w:r>
      <w:r w:rsidR="007F6087" w:rsidRPr="006A25B7">
        <w:rPr>
          <w:rFonts w:cs="Arial"/>
          <w:color w:val="auto"/>
          <w:sz w:val="18"/>
          <w:szCs w:val="18"/>
        </w:rPr>
        <w:t>on</w:t>
      </w:r>
      <w:r w:rsidR="007F6087" w:rsidRPr="006A25B7">
        <w:rPr>
          <w:rFonts w:cs="Arial"/>
          <w:i/>
          <w:color w:val="auto"/>
          <w:sz w:val="18"/>
          <w:szCs w:val="18"/>
        </w:rPr>
        <w:t xml:space="preserve"> </w:t>
      </w:r>
      <w:r w:rsidR="007F6087" w:rsidRPr="006A25B7">
        <w:rPr>
          <w:rFonts w:cs="Arial"/>
          <w:color w:val="auto"/>
          <w:sz w:val="18"/>
          <w:szCs w:val="18"/>
        </w:rPr>
        <w:t>5</w:t>
      </w:r>
      <w:r w:rsidR="007F6087" w:rsidRPr="006A25B7">
        <w:rPr>
          <w:rFonts w:cs="Arial"/>
          <w:i/>
          <w:color w:val="auto"/>
          <w:sz w:val="18"/>
          <w:szCs w:val="18"/>
        </w:rPr>
        <w:t xml:space="preserve"> </w:t>
      </w:r>
      <w:r w:rsidR="007F6087" w:rsidRPr="006A25B7">
        <w:rPr>
          <w:rFonts w:cs="Arial"/>
          <w:color w:val="auto"/>
          <w:sz w:val="18"/>
          <w:szCs w:val="18"/>
        </w:rPr>
        <w:t>July</w:t>
      </w:r>
      <w:r w:rsidR="007F6087" w:rsidRPr="006A25B7">
        <w:rPr>
          <w:rFonts w:cs="Arial"/>
          <w:i/>
          <w:color w:val="auto"/>
          <w:sz w:val="18"/>
          <w:szCs w:val="18"/>
        </w:rPr>
        <w:t xml:space="preserve"> </w:t>
      </w:r>
      <w:r w:rsidR="007F6087" w:rsidRPr="006A25B7">
        <w:rPr>
          <w:rFonts w:cs="Arial"/>
          <w:color w:val="auto"/>
          <w:sz w:val="18"/>
          <w:szCs w:val="18"/>
        </w:rPr>
        <w:t>2022).</w:t>
      </w:r>
    </w:p>
    <w:p w14:paraId="60FEED4D" w14:textId="5EEB334D" w:rsidR="007F6087" w:rsidRPr="006A25B7"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584" w:author="Safdar Muhammad Farhan (DOKT)" w:date="2022-12-05T14:19:00Z">
        <w:del w:id="585" w:author="Safdar Muhammad Farhan (DOKT) [2]" w:date="2022-12-06T12:06:00Z">
          <w:r w:rsidDel="0038396E">
            <w:rPr>
              <w:rFonts w:cs="Arial"/>
              <w:color w:val="auto"/>
              <w:sz w:val="18"/>
              <w:szCs w:val="18"/>
            </w:rPr>
            <w:delText>[</w:delText>
          </w:r>
          <w:r w:rsidDel="0038396E">
            <w:rPr>
              <w:rFonts w:cs="Arial"/>
              <w:color w:val="auto"/>
              <w:sz w:val="18"/>
              <w:szCs w:val="18"/>
            </w:rPr>
            <w:delText>38</w:delText>
          </w:r>
          <w:r w:rsidDel="0038396E">
            <w:rPr>
              <w:rFonts w:cs="Arial"/>
              <w:color w:val="auto"/>
              <w:sz w:val="18"/>
              <w:szCs w:val="18"/>
            </w:rPr>
            <w:delText xml:space="preserve">] </w:delText>
          </w:r>
        </w:del>
      </w:ins>
      <w:r w:rsidR="007F6087" w:rsidRPr="006A25B7">
        <w:rPr>
          <w:rFonts w:cs="Arial"/>
          <w:color w:val="auto"/>
          <w:sz w:val="18"/>
          <w:szCs w:val="18"/>
        </w:rPr>
        <w:t>Huang,</w:t>
      </w:r>
      <w:r w:rsidR="007F6087" w:rsidRPr="006A25B7">
        <w:rPr>
          <w:rFonts w:cs="Arial"/>
          <w:i/>
          <w:color w:val="auto"/>
          <w:sz w:val="18"/>
          <w:szCs w:val="18"/>
        </w:rPr>
        <w:t xml:space="preserve"> </w:t>
      </w:r>
      <w:r w:rsidR="007F6087" w:rsidRPr="006A25B7">
        <w:rPr>
          <w:rFonts w:cs="Arial"/>
          <w:color w:val="auto"/>
          <w:sz w:val="18"/>
          <w:szCs w:val="18"/>
        </w:rPr>
        <w:t>J.;</w:t>
      </w:r>
      <w:r w:rsidR="007F6087" w:rsidRPr="006A25B7">
        <w:rPr>
          <w:rFonts w:cs="Arial"/>
          <w:i/>
          <w:color w:val="auto"/>
          <w:sz w:val="18"/>
          <w:szCs w:val="18"/>
        </w:rPr>
        <w:t xml:space="preserve"> </w:t>
      </w:r>
      <w:r w:rsidR="007F6087" w:rsidRPr="006A25B7">
        <w:rPr>
          <w:rFonts w:cs="Arial"/>
          <w:color w:val="auto"/>
          <w:sz w:val="18"/>
          <w:szCs w:val="18"/>
        </w:rPr>
        <w:t>Chen,</w:t>
      </w:r>
      <w:r w:rsidR="007F6087" w:rsidRPr="006A25B7">
        <w:rPr>
          <w:rFonts w:cs="Arial"/>
          <w:i/>
          <w:color w:val="auto"/>
          <w:sz w:val="18"/>
          <w:szCs w:val="18"/>
        </w:rPr>
        <w:t xml:space="preserve"> </w:t>
      </w:r>
      <w:r w:rsidR="007F6087" w:rsidRPr="006A25B7">
        <w:rPr>
          <w:rFonts w:cs="Arial"/>
          <w:color w:val="auto"/>
          <w:sz w:val="18"/>
          <w:szCs w:val="18"/>
        </w:rPr>
        <w:t>B.;</w:t>
      </w:r>
      <w:r w:rsidR="007F6087" w:rsidRPr="006A25B7">
        <w:rPr>
          <w:rFonts w:cs="Arial"/>
          <w:i/>
          <w:color w:val="auto"/>
          <w:sz w:val="18"/>
          <w:szCs w:val="18"/>
        </w:rPr>
        <w:t xml:space="preserve"> </w:t>
      </w:r>
      <w:r w:rsidR="007F6087" w:rsidRPr="006A25B7">
        <w:rPr>
          <w:rFonts w:cs="Arial"/>
          <w:color w:val="auto"/>
          <w:sz w:val="18"/>
          <w:szCs w:val="18"/>
        </w:rPr>
        <w:t>Yao,</w:t>
      </w:r>
      <w:r w:rsidR="007F6087" w:rsidRPr="006A25B7">
        <w:rPr>
          <w:rFonts w:cs="Arial"/>
          <w:i/>
          <w:color w:val="auto"/>
          <w:sz w:val="18"/>
          <w:szCs w:val="18"/>
        </w:rPr>
        <w:t xml:space="preserve"> </w:t>
      </w:r>
      <w:r w:rsidR="007F6087" w:rsidRPr="006A25B7">
        <w:rPr>
          <w:rFonts w:cs="Arial"/>
          <w:color w:val="auto"/>
          <w:sz w:val="18"/>
          <w:szCs w:val="18"/>
        </w:rPr>
        <w:t>B.;</w:t>
      </w:r>
      <w:r w:rsidR="007F6087" w:rsidRPr="006A25B7">
        <w:rPr>
          <w:rFonts w:cs="Arial"/>
          <w:i/>
          <w:color w:val="auto"/>
          <w:sz w:val="18"/>
          <w:szCs w:val="18"/>
        </w:rPr>
        <w:t xml:space="preserve"> </w:t>
      </w:r>
      <w:r w:rsidR="007F6087" w:rsidRPr="006A25B7">
        <w:rPr>
          <w:rFonts w:cs="Arial"/>
          <w:color w:val="auto"/>
          <w:sz w:val="18"/>
          <w:szCs w:val="18"/>
        </w:rPr>
        <w:t>He,</w:t>
      </w:r>
      <w:r w:rsidR="007F6087" w:rsidRPr="006A25B7">
        <w:rPr>
          <w:rFonts w:cs="Arial"/>
          <w:i/>
          <w:color w:val="auto"/>
          <w:sz w:val="18"/>
          <w:szCs w:val="18"/>
        </w:rPr>
        <w:t xml:space="preserve"> </w:t>
      </w:r>
      <w:r w:rsidR="007F6087" w:rsidRPr="006A25B7">
        <w:rPr>
          <w:rFonts w:cs="Arial"/>
          <w:color w:val="auto"/>
          <w:sz w:val="18"/>
          <w:szCs w:val="18"/>
        </w:rPr>
        <w:t>W.</w:t>
      </w:r>
      <w:r w:rsidR="007F6087" w:rsidRPr="006A25B7">
        <w:rPr>
          <w:rFonts w:cs="Arial"/>
          <w:i/>
          <w:color w:val="auto"/>
          <w:sz w:val="18"/>
          <w:szCs w:val="18"/>
        </w:rPr>
        <w:t xml:space="preserve"> </w:t>
      </w:r>
      <w:r w:rsidR="007F6087" w:rsidRPr="006A25B7">
        <w:rPr>
          <w:rFonts w:cs="Arial"/>
          <w:color w:val="auto"/>
          <w:sz w:val="18"/>
          <w:szCs w:val="18"/>
        </w:rPr>
        <w:t>ECG</w:t>
      </w:r>
      <w:r w:rsidR="007F6087" w:rsidRPr="006A25B7">
        <w:rPr>
          <w:rFonts w:cs="Arial"/>
          <w:i/>
          <w:color w:val="auto"/>
          <w:sz w:val="18"/>
          <w:szCs w:val="18"/>
        </w:rPr>
        <w:t xml:space="preserve"> </w:t>
      </w:r>
      <w:r w:rsidR="007F6087" w:rsidRPr="006A25B7">
        <w:rPr>
          <w:rFonts w:cs="Arial"/>
          <w:color w:val="auto"/>
          <w:sz w:val="18"/>
          <w:szCs w:val="18"/>
        </w:rPr>
        <w:t>Arrhythmia</w:t>
      </w:r>
      <w:r w:rsidR="007F6087" w:rsidRPr="006A25B7">
        <w:rPr>
          <w:rFonts w:cs="Arial"/>
          <w:i/>
          <w:color w:val="auto"/>
          <w:sz w:val="18"/>
          <w:szCs w:val="18"/>
        </w:rPr>
        <w:t xml:space="preserve"> </w:t>
      </w:r>
      <w:r w:rsidR="007F6087" w:rsidRPr="006A25B7">
        <w:rPr>
          <w:rFonts w:cs="Arial"/>
          <w:color w:val="auto"/>
          <w:sz w:val="18"/>
          <w:szCs w:val="18"/>
        </w:rPr>
        <w:t>Classification</w:t>
      </w:r>
      <w:r w:rsidR="007F6087" w:rsidRPr="006A25B7">
        <w:rPr>
          <w:rFonts w:cs="Arial"/>
          <w:i/>
          <w:color w:val="auto"/>
          <w:sz w:val="18"/>
          <w:szCs w:val="18"/>
        </w:rPr>
        <w:t xml:space="preserve"> </w:t>
      </w:r>
      <w:r w:rsidR="007F6087" w:rsidRPr="006A25B7">
        <w:rPr>
          <w:rFonts w:cs="Arial"/>
          <w:color w:val="auto"/>
          <w:sz w:val="18"/>
          <w:szCs w:val="18"/>
        </w:rPr>
        <w:t>Using</w:t>
      </w:r>
      <w:r w:rsidR="007F6087" w:rsidRPr="006A25B7">
        <w:rPr>
          <w:rFonts w:cs="Arial"/>
          <w:i/>
          <w:color w:val="auto"/>
          <w:sz w:val="18"/>
          <w:szCs w:val="18"/>
        </w:rPr>
        <w:t xml:space="preserve"> </w:t>
      </w:r>
      <w:r w:rsidR="007F6087" w:rsidRPr="006A25B7">
        <w:rPr>
          <w:rFonts w:cs="Arial"/>
          <w:color w:val="auto"/>
          <w:sz w:val="18"/>
          <w:szCs w:val="18"/>
        </w:rPr>
        <w:t>STFT-Based</w:t>
      </w:r>
      <w:r w:rsidR="007F6087" w:rsidRPr="006A25B7">
        <w:rPr>
          <w:rFonts w:cs="Arial"/>
          <w:i/>
          <w:color w:val="auto"/>
          <w:sz w:val="18"/>
          <w:szCs w:val="18"/>
        </w:rPr>
        <w:t xml:space="preserve"> </w:t>
      </w:r>
      <w:r w:rsidR="007F6087" w:rsidRPr="006A25B7">
        <w:rPr>
          <w:rFonts w:cs="Arial"/>
          <w:color w:val="auto"/>
          <w:sz w:val="18"/>
          <w:szCs w:val="18"/>
        </w:rPr>
        <w:t>Spectrogram</w:t>
      </w:r>
      <w:r w:rsidR="007F6087" w:rsidRPr="006A25B7">
        <w:rPr>
          <w:rFonts w:cs="Arial"/>
          <w:i/>
          <w:color w:val="auto"/>
          <w:sz w:val="18"/>
          <w:szCs w:val="18"/>
        </w:rPr>
        <w:t xml:space="preserve"> </w:t>
      </w:r>
      <w:r w:rsidR="007F6087" w:rsidRPr="006A25B7">
        <w:rPr>
          <w:rFonts w:cs="Arial"/>
          <w:color w:val="auto"/>
          <w:sz w:val="18"/>
          <w:szCs w:val="18"/>
        </w:rPr>
        <w:t>and</w:t>
      </w:r>
      <w:r w:rsidR="007F6087" w:rsidRPr="006A25B7">
        <w:rPr>
          <w:rFonts w:cs="Arial"/>
          <w:i/>
          <w:color w:val="auto"/>
          <w:sz w:val="18"/>
          <w:szCs w:val="18"/>
        </w:rPr>
        <w:t xml:space="preserve"> </w:t>
      </w:r>
      <w:r w:rsidR="007F6087" w:rsidRPr="006A25B7">
        <w:rPr>
          <w:rFonts w:cs="Arial"/>
          <w:color w:val="auto"/>
          <w:sz w:val="18"/>
          <w:szCs w:val="18"/>
        </w:rPr>
        <w:t>Convolutional</w:t>
      </w:r>
      <w:r w:rsidR="007F6087" w:rsidRPr="006A25B7">
        <w:rPr>
          <w:rFonts w:cs="Arial"/>
          <w:i/>
          <w:color w:val="auto"/>
          <w:sz w:val="18"/>
          <w:szCs w:val="18"/>
        </w:rPr>
        <w:t xml:space="preserve"> </w:t>
      </w:r>
      <w:r w:rsidR="007F6087" w:rsidRPr="006A25B7">
        <w:rPr>
          <w:rFonts w:cs="Arial"/>
          <w:color w:val="auto"/>
          <w:sz w:val="18"/>
          <w:szCs w:val="18"/>
        </w:rPr>
        <w:t>Neural</w:t>
      </w:r>
      <w:r w:rsidR="007F6087" w:rsidRPr="006A25B7">
        <w:rPr>
          <w:rFonts w:cs="Arial"/>
          <w:i/>
          <w:color w:val="auto"/>
          <w:sz w:val="18"/>
          <w:szCs w:val="18"/>
        </w:rPr>
        <w:t xml:space="preserve"> </w:t>
      </w:r>
      <w:r w:rsidR="007F6087" w:rsidRPr="006A25B7">
        <w:rPr>
          <w:rFonts w:cs="Arial"/>
          <w:color w:val="auto"/>
          <w:sz w:val="18"/>
          <w:szCs w:val="18"/>
        </w:rPr>
        <w:t>Network.</w:t>
      </w:r>
      <w:r w:rsidR="007F6087" w:rsidRPr="006A25B7">
        <w:rPr>
          <w:rFonts w:cs="Arial"/>
          <w:i/>
          <w:color w:val="auto"/>
          <w:sz w:val="18"/>
          <w:szCs w:val="18"/>
        </w:rPr>
        <w:t xml:space="preserve"> </w:t>
      </w:r>
      <w:r w:rsidR="007F6087" w:rsidRPr="006A25B7">
        <w:rPr>
          <w:rFonts w:cs="Arial"/>
          <w:i/>
          <w:iCs/>
          <w:color w:val="auto"/>
          <w:sz w:val="18"/>
          <w:szCs w:val="18"/>
        </w:rPr>
        <w:t>IEEE Access</w:t>
      </w:r>
      <w:r w:rsidR="007F6087" w:rsidRPr="006A25B7">
        <w:rPr>
          <w:rFonts w:cs="Arial"/>
          <w:i/>
          <w:color w:val="auto"/>
          <w:sz w:val="18"/>
          <w:szCs w:val="18"/>
        </w:rPr>
        <w:t xml:space="preserve"> </w:t>
      </w:r>
      <w:r w:rsidR="007F6087" w:rsidRPr="006A25B7">
        <w:rPr>
          <w:rFonts w:cs="Arial"/>
          <w:b/>
          <w:color w:val="auto"/>
          <w:sz w:val="18"/>
          <w:szCs w:val="18"/>
        </w:rPr>
        <w:t>2019</w:t>
      </w:r>
      <w:r w:rsidR="007F6087" w:rsidRPr="006A25B7">
        <w:rPr>
          <w:rFonts w:cs="Arial"/>
          <w:color w:val="auto"/>
          <w:sz w:val="18"/>
          <w:szCs w:val="18"/>
        </w:rPr>
        <w:t>,</w:t>
      </w:r>
      <w:r w:rsidR="007F6087" w:rsidRPr="006A25B7">
        <w:rPr>
          <w:rFonts w:cs="Arial"/>
          <w:i/>
          <w:color w:val="auto"/>
          <w:sz w:val="18"/>
          <w:szCs w:val="18"/>
        </w:rPr>
        <w:t xml:space="preserve"> 7</w:t>
      </w:r>
      <w:r w:rsidR="007F6087" w:rsidRPr="006A25B7">
        <w:rPr>
          <w:rFonts w:cs="Arial"/>
          <w:color w:val="auto"/>
          <w:sz w:val="18"/>
          <w:szCs w:val="18"/>
        </w:rPr>
        <w:t>,</w:t>
      </w:r>
      <w:r w:rsidR="007F6087" w:rsidRPr="006A25B7">
        <w:rPr>
          <w:rFonts w:cs="Arial"/>
          <w:i/>
          <w:color w:val="auto"/>
          <w:sz w:val="18"/>
          <w:szCs w:val="18"/>
        </w:rPr>
        <w:t xml:space="preserve"> </w:t>
      </w:r>
      <w:r w:rsidR="007F6087" w:rsidRPr="006A25B7">
        <w:rPr>
          <w:rFonts w:cs="Arial"/>
          <w:color w:val="auto"/>
          <w:sz w:val="18"/>
          <w:szCs w:val="18"/>
        </w:rPr>
        <w:t>92871–80.</w:t>
      </w:r>
    </w:p>
    <w:p w14:paraId="2EE286A1" w14:textId="601E2AF4" w:rsidR="007F6087" w:rsidRPr="006A25B7"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586" w:author="Safdar Muhammad Farhan (DOKT)" w:date="2022-12-05T14:19:00Z">
        <w:del w:id="587" w:author="Safdar Muhammad Farhan (DOKT) [2]" w:date="2022-12-06T12:06:00Z">
          <w:r w:rsidDel="0038396E">
            <w:rPr>
              <w:rFonts w:cs="Arial"/>
              <w:color w:val="auto"/>
              <w:sz w:val="18"/>
              <w:szCs w:val="18"/>
            </w:rPr>
            <w:delText>[</w:delText>
          </w:r>
          <w:r w:rsidDel="0038396E">
            <w:rPr>
              <w:rFonts w:cs="Arial"/>
              <w:color w:val="auto"/>
              <w:sz w:val="18"/>
              <w:szCs w:val="18"/>
            </w:rPr>
            <w:delText>39</w:delText>
          </w:r>
          <w:r w:rsidDel="0038396E">
            <w:rPr>
              <w:rFonts w:cs="Arial"/>
              <w:color w:val="auto"/>
              <w:sz w:val="18"/>
              <w:szCs w:val="18"/>
            </w:rPr>
            <w:delText xml:space="preserve">] </w:delText>
          </w:r>
        </w:del>
      </w:ins>
      <w:r w:rsidR="007F6087" w:rsidRPr="006A25B7">
        <w:rPr>
          <w:rFonts w:cs="Arial"/>
          <w:color w:val="auto"/>
          <w:sz w:val="18"/>
          <w:szCs w:val="18"/>
        </w:rPr>
        <w:t>Ullah,</w:t>
      </w:r>
      <w:r w:rsidR="007F6087" w:rsidRPr="006A25B7">
        <w:rPr>
          <w:rFonts w:cs="Arial"/>
          <w:i/>
          <w:color w:val="auto"/>
          <w:sz w:val="18"/>
          <w:szCs w:val="18"/>
        </w:rPr>
        <w:t xml:space="preserve"> </w:t>
      </w:r>
      <w:r w:rsidR="007F6087" w:rsidRPr="006A25B7">
        <w:rPr>
          <w:rFonts w:cs="Arial"/>
          <w:color w:val="auto"/>
          <w:sz w:val="18"/>
          <w:szCs w:val="18"/>
        </w:rPr>
        <w:t>A.;</w:t>
      </w:r>
      <w:r w:rsidR="007F6087" w:rsidRPr="006A25B7">
        <w:rPr>
          <w:rFonts w:cs="Arial"/>
          <w:i/>
          <w:color w:val="auto"/>
          <w:sz w:val="18"/>
          <w:szCs w:val="18"/>
        </w:rPr>
        <w:t xml:space="preserve"> </w:t>
      </w:r>
      <w:r w:rsidR="007F6087" w:rsidRPr="006A25B7">
        <w:rPr>
          <w:rFonts w:cs="Arial"/>
          <w:color w:val="auto"/>
          <w:sz w:val="18"/>
          <w:szCs w:val="18"/>
        </w:rPr>
        <w:t>Anwar,</w:t>
      </w:r>
      <w:r w:rsidR="007F6087" w:rsidRPr="006A25B7">
        <w:rPr>
          <w:rFonts w:cs="Arial"/>
          <w:i/>
          <w:color w:val="auto"/>
          <w:sz w:val="18"/>
          <w:szCs w:val="18"/>
        </w:rPr>
        <w:t xml:space="preserve"> </w:t>
      </w:r>
      <w:r w:rsidR="007F6087" w:rsidRPr="006A25B7">
        <w:rPr>
          <w:rFonts w:cs="Arial"/>
          <w:color w:val="auto"/>
          <w:sz w:val="18"/>
          <w:szCs w:val="18"/>
        </w:rPr>
        <w:t>S.M.;</w:t>
      </w:r>
      <w:r w:rsidR="007F6087" w:rsidRPr="006A25B7">
        <w:rPr>
          <w:rFonts w:cs="Arial"/>
          <w:i/>
          <w:color w:val="auto"/>
          <w:sz w:val="18"/>
          <w:szCs w:val="18"/>
        </w:rPr>
        <w:t xml:space="preserve"> </w:t>
      </w:r>
      <w:r w:rsidR="007F6087" w:rsidRPr="006A25B7">
        <w:rPr>
          <w:rFonts w:cs="Arial"/>
          <w:color w:val="auto"/>
          <w:sz w:val="18"/>
          <w:szCs w:val="18"/>
        </w:rPr>
        <w:t>Bilal,</w:t>
      </w:r>
      <w:r w:rsidR="007F6087" w:rsidRPr="006A25B7">
        <w:rPr>
          <w:rFonts w:cs="Arial"/>
          <w:i/>
          <w:color w:val="auto"/>
          <w:sz w:val="18"/>
          <w:szCs w:val="18"/>
        </w:rPr>
        <w:t xml:space="preserve"> </w:t>
      </w:r>
      <w:r w:rsidR="007F6087" w:rsidRPr="006A25B7">
        <w:rPr>
          <w:rFonts w:cs="Arial"/>
          <w:color w:val="auto"/>
          <w:sz w:val="18"/>
          <w:szCs w:val="18"/>
        </w:rPr>
        <w:t>M.;</w:t>
      </w:r>
      <w:r w:rsidR="007F6087" w:rsidRPr="006A25B7">
        <w:rPr>
          <w:rFonts w:cs="Arial"/>
          <w:i/>
          <w:color w:val="auto"/>
          <w:sz w:val="18"/>
          <w:szCs w:val="18"/>
        </w:rPr>
        <w:t xml:space="preserve"> </w:t>
      </w:r>
      <w:r w:rsidR="007F6087" w:rsidRPr="006A25B7">
        <w:rPr>
          <w:rFonts w:cs="Arial"/>
          <w:color w:val="auto"/>
          <w:sz w:val="18"/>
          <w:szCs w:val="18"/>
        </w:rPr>
        <w:t>Mehmood,</w:t>
      </w:r>
      <w:r w:rsidR="007F6087" w:rsidRPr="006A25B7">
        <w:rPr>
          <w:rFonts w:cs="Arial"/>
          <w:i/>
          <w:color w:val="auto"/>
          <w:sz w:val="18"/>
          <w:szCs w:val="18"/>
        </w:rPr>
        <w:t xml:space="preserve"> </w:t>
      </w:r>
      <w:r w:rsidR="007F6087" w:rsidRPr="006A25B7">
        <w:rPr>
          <w:rFonts w:cs="Arial"/>
          <w:color w:val="auto"/>
          <w:sz w:val="18"/>
          <w:szCs w:val="18"/>
        </w:rPr>
        <w:t>R.M.</w:t>
      </w:r>
      <w:r w:rsidR="007F6087" w:rsidRPr="006A25B7">
        <w:rPr>
          <w:rFonts w:cs="Arial"/>
          <w:i/>
          <w:color w:val="auto"/>
          <w:sz w:val="18"/>
          <w:szCs w:val="18"/>
        </w:rPr>
        <w:t xml:space="preserve"> </w:t>
      </w:r>
      <w:r w:rsidR="007F6087" w:rsidRPr="006A25B7">
        <w:rPr>
          <w:rFonts w:cs="Arial"/>
          <w:color w:val="auto"/>
          <w:sz w:val="18"/>
          <w:szCs w:val="18"/>
        </w:rPr>
        <w:t>Classification</w:t>
      </w:r>
      <w:r w:rsidR="007F6087" w:rsidRPr="006A25B7">
        <w:rPr>
          <w:rFonts w:cs="Arial"/>
          <w:i/>
          <w:color w:val="auto"/>
          <w:sz w:val="18"/>
          <w:szCs w:val="18"/>
        </w:rPr>
        <w:t xml:space="preserve"> </w:t>
      </w:r>
      <w:r w:rsidR="007F6087" w:rsidRPr="006A25B7">
        <w:rPr>
          <w:rFonts w:cs="Arial"/>
          <w:color w:val="auto"/>
          <w:sz w:val="18"/>
          <w:szCs w:val="18"/>
        </w:rPr>
        <w:t>of</w:t>
      </w:r>
      <w:r w:rsidR="007F6087" w:rsidRPr="006A25B7">
        <w:rPr>
          <w:rFonts w:cs="Arial"/>
          <w:i/>
          <w:color w:val="auto"/>
          <w:sz w:val="18"/>
          <w:szCs w:val="18"/>
        </w:rPr>
        <w:t xml:space="preserve"> </w:t>
      </w:r>
      <w:r w:rsidR="007F6087" w:rsidRPr="006A25B7">
        <w:rPr>
          <w:rFonts w:cs="Arial"/>
          <w:color w:val="auto"/>
          <w:sz w:val="18"/>
          <w:szCs w:val="18"/>
        </w:rPr>
        <w:t>Arrhythmia</w:t>
      </w:r>
      <w:r w:rsidR="007F6087" w:rsidRPr="006A25B7">
        <w:rPr>
          <w:rFonts w:cs="Arial"/>
          <w:i/>
          <w:color w:val="auto"/>
          <w:sz w:val="18"/>
          <w:szCs w:val="18"/>
        </w:rPr>
        <w:t xml:space="preserve"> </w:t>
      </w:r>
      <w:r w:rsidR="007F6087" w:rsidRPr="006A25B7">
        <w:rPr>
          <w:rFonts w:cs="Arial"/>
          <w:color w:val="auto"/>
          <w:sz w:val="18"/>
          <w:szCs w:val="18"/>
        </w:rPr>
        <w:t>by</w:t>
      </w:r>
      <w:r w:rsidR="007F6087" w:rsidRPr="006A25B7">
        <w:rPr>
          <w:rFonts w:cs="Arial"/>
          <w:i/>
          <w:color w:val="auto"/>
          <w:sz w:val="18"/>
          <w:szCs w:val="18"/>
        </w:rPr>
        <w:t xml:space="preserve"> </w:t>
      </w:r>
      <w:r w:rsidR="007F6087" w:rsidRPr="006A25B7">
        <w:rPr>
          <w:rFonts w:cs="Arial"/>
          <w:color w:val="auto"/>
          <w:sz w:val="18"/>
          <w:szCs w:val="18"/>
        </w:rPr>
        <w:t>Using</w:t>
      </w:r>
      <w:r w:rsidR="007F6087" w:rsidRPr="006A25B7">
        <w:rPr>
          <w:rFonts w:cs="Arial"/>
          <w:i/>
          <w:color w:val="auto"/>
          <w:sz w:val="18"/>
          <w:szCs w:val="18"/>
        </w:rPr>
        <w:t xml:space="preserve"> </w:t>
      </w:r>
      <w:r w:rsidR="007F6087" w:rsidRPr="006A25B7">
        <w:rPr>
          <w:rFonts w:cs="Arial"/>
          <w:color w:val="auto"/>
          <w:sz w:val="18"/>
          <w:szCs w:val="18"/>
        </w:rPr>
        <w:t>Deep</w:t>
      </w:r>
      <w:r w:rsidR="007F6087" w:rsidRPr="006A25B7">
        <w:rPr>
          <w:rFonts w:cs="Arial"/>
          <w:i/>
          <w:color w:val="auto"/>
          <w:sz w:val="18"/>
          <w:szCs w:val="18"/>
        </w:rPr>
        <w:t xml:space="preserve"> </w:t>
      </w:r>
      <w:r w:rsidR="007F6087" w:rsidRPr="006A25B7">
        <w:rPr>
          <w:rFonts w:cs="Arial"/>
          <w:color w:val="auto"/>
          <w:sz w:val="18"/>
          <w:szCs w:val="18"/>
        </w:rPr>
        <w:t>Learning</w:t>
      </w:r>
      <w:r w:rsidR="007F6087" w:rsidRPr="006A25B7">
        <w:rPr>
          <w:rFonts w:cs="Arial"/>
          <w:i/>
          <w:color w:val="auto"/>
          <w:sz w:val="18"/>
          <w:szCs w:val="18"/>
        </w:rPr>
        <w:t xml:space="preserve"> </w:t>
      </w:r>
      <w:r w:rsidR="007F6087" w:rsidRPr="006A25B7">
        <w:rPr>
          <w:rFonts w:cs="Arial"/>
          <w:color w:val="auto"/>
          <w:sz w:val="18"/>
          <w:szCs w:val="18"/>
        </w:rPr>
        <w:t>with</w:t>
      </w:r>
      <w:r w:rsidR="007F6087" w:rsidRPr="006A25B7">
        <w:rPr>
          <w:rFonts w:cs="Arial"/>
          <w:i/>
          <w:color w:val="auto"/>
          <w:sz w:val="18"/>
          <w:szCs w:val="18"/>
        </w:rPr>
        <w:t xml:space="preserve"> </w:t>
      </w:r>
      <w:r w:rsidR="007F6087" w:rsidRPr="006A25B7">
        <w:rPr>
          <w:rFonts w:cs="Arial"/>
          <w:color w:val="auto"/>
          <w:sz w:val="18"/>
          <w:szCs w:val="18"/>
        </w:rPr>
        <w:t>2-D</w:t>
      </w:r>
      <w:r w:rsidR="007F6087" w:rsidRPr="006A25B7">
        <w:rPr>
          <w:rFonts w:cs="Arial"/>
          <w:i/>
          <w:color w:val="auto"/>
          <w:sz w:val="18"/>
          <w:szCs w:val="18"/>
        </w:rPr>
        <w:t xml:space="preserve"> </w:t>
      </w:r>
      <w:r w:rsidR="007F6087" w:rsidRPr="006A25B7">
        <w:rPr>
          <w:rFonts w:cs="Arial"/>
          <w:color w:val="auto"/>
          <w:sz w:val="18"/>
          <w:szCs w:val="18"/>
        </w:rPr>
        <w:t>ECG</w:t>
      </w:r>
      <w:r w:rsidR="007F6087" w:rsidRPr="006A25B7">
        <w:rPr>
          <w:rFonts w:cs="Arial"/>
          <w:i/>
          <w:color w:val="auto"/>
          <w:sz w:val="18"/>
          <w:szCs w:val="18"/>
        </w:rPr>
        <w:t xml:space="preserve"> </w:t>
      </w:r>
      <w:r w:rsidR="007F6087" w:rsidRPr="006A25B7">
        <w:rPr>
          <w:rFonts w:cs="Arial"/>
          <w:color w:val="auto"/>
          <w:sz w:val="18"/>
          <w:szCs w:val="18"/>
        </w:rPr>
        <w:t>Spectral</w:t>
      </w:r>
      <w:r w:rsidR="007F6087" w:rsidRPr="006A25B7">
        <w:rPr>
          <w:rFonts w:cs="Arial"/>
          <w:i/>
          <w:color w:val="auto"/>
          <w:sz w:val="18"/>
          <w:szCs w:val="18"/>
        </w:rPr>
        <w:t xml:space="preserve"> </w:t>
      </w:r>
      <w:r w:rsidR="007F6087" w:rsidRPr="006A25B7">
        <w:rPr>
          <w:rFonts w:cs="Arial"/>
          <w:color w:val="auto"/>
          <w:sz w:val="18"/>
          <w:szCs w:val="18"/>
        </w:rPr>
        <w:t>Image</w:t>
      </w:r>
      <w:r w:rsidR="007F6087" w:rsidRPr="006A25B7">
        <w:rPr>
          <w:rFonts w:cs="Arial"/>
          <w:i/>
          <w:color w:val="auto"/>
          <w:sz w:val="18"/>
          <w:szCs w:val="18"/>
        </w:rPr>
        <w:t xml:space="preserve"> </w:t>
      </w:r>
      <w:r w:rsidR="007F6087" w:rsidRPr="006A25B7">
        <w:rPr>
          <w:rFonts w:cs="Arial"/>
          <w:color w:val="auto"/>
          <w:sz w:val="18"/>
          <w:szCs w:val="18"/>
        </w:rPr>
        <w:t>Representation.</w:t>
      </w:r>
      <w:r w:rsidR="007F6087" w:rsidRPr="006A25B7">
        <w:rPr>
          <w:rFonts w:cs="Arial"/>
          <w:i/>
          <w:color w:val="auto"/>
          <w:sz w:val="18"/>
          <w:szCs w:val="18"/>
        </w:rPr>
        <w:t xml:space="preserve"> </w:t>
      </w:r>
      <w:r w:rsidR="007F6087" w:rsidRPr="006A25B7">
        <w:rPr>
          <w:rFonts w:cs="Arial"/>
          <w:i/>
          <w:iCs/>
          <w:color w:val="auto"/>
          <w:sz w:val="18"/>
          <w:szCs w:val="18"/>
        </w:rPr>
        <w:t xml:space="preserve">Remote Sens. </w:t>
      </w:r>
      <w:r w:rsidR="007F6087" w:rsidRPr="006A25B7">
        <w:rPr>
          <w:rFonts w:cs="Arial"/>
          <w:b/>
          <w:color w:val="auto"/>
          <w:sz w:val="18"/>
          <w:szCs w:val="18"/>
        </w:rPr>
        <w:t>2020</w:t>
      </w:r>
      <w:r w:rsidR="007F6087" w:rsidRPr="006A25B7">
        <w:rPr>
          <w:rFonts w:cs="Arial"/>
          <w:color w:val="auto"/>
          <w:sz w:val="18"/>
          <w:szCs w:val="18"/>
        </w:rPr>
        <w:t>,</w:t>
      </w:r>
      <w:r w:rsidR="007F6087" w:rsidRPr="006A25B7">
        <w:rPr>
          <w:rFonts w:cs="Arial"/>
          <w:i/>
          <w:color w:val="auto"/>
          <w:sz w:val="18"/>
          <w:szCs w:val="18"/>
        </w:rPr>
        <w:t xml:space="preserve"> 12</w:t>
      </w:r>
      <w:r w:rsidR="007F6087" w:rsidRPr="006A25B7">
        <w:rPr>
          <w:rFonts w:cs="Arial"/>
          <w:color w:val="auto"/>
          <w:sz w:val="18"/>
          <w:szCs w:val="18"/>
        </w:rPr>
        <w:t>,</w:t>
      </w:r>
      <w:r w:rsidR="007F6087" w:rsidRPr="006A25B7">
        <w:rPr>
          <w:rFonts w:cs="Arial"/>
          <w:i/>
          <w:color w:val="auto"/>
          <w:sz w:val="18"/>
          <w:szCs w:val="18"/>
        </w:rPr>
        <w:t xml:space="preserve"> </w:t>
      </w:r>
      <w:r w:rsidR="007F6087" w:rsidRPr="006A25B7">
        <w:rPr>
          <w:rFonts w:cs="Arial"/>
          <w:color w:val="auto"/>
          <w:sz w:val="18"/>
          <w:szCs w:val="18"/>
        </w:rPr>
        <w:t>1685.</w:t>
      </w:r>
    </w:p>
    <w:p w14:paraId="4353984B" w14:textId="42656A29" w:rsidR="007F6087" w:rsidRPr="006A25B7"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588" w:author="Safdar Muhammad Farhan (DOKT)" w:date="2022-12-05T14:19:00Z">
        <w:del w:id="589" w:author="Safdar Muhammad Farhan (DOKT) [2]" w:date="2022-12-06T12:06:00Z">
          <w:r w:rsidDel="0038396E">
            <w:rPr>
              <w:rFonts w:cs="Arial"/>
              <w:color w:val="auto"/>
              <w:sz w:val="18"/>
              <w:szCs w:val="18"/>
            </w:rPr>
            <w:delText>[</w:delText>
          </w:r>
          <w:r w:rsidDel="0038396E">
            <w:rPr>
              <w:rFonts w:cs="Arial"/>
              <w:color w:val="auto"/>
              <w:sz w:val="18"/>
              <w:szCs w:val="18"/>
            </w:rPr>
            <w:delText>40</w:delText>
          </w:r>
          <w:r w:rsidDel="0038396E">
            <w:rPr>
              <w:rFonts w:cs="Arial"/>
              <w:color w:val="auto"/>
              <w:sz w:val="18"/>
              <w:szCs w:val="18"/>
            </w:rPr>
            <w:delText xml:space="preserve">] </w:delText>
          </w:r>
        </w:del>
      </w:ins>
      <w:r w:rsidR="007F6087" w:rsidRPr="006A25B7">
        <w:rPr>
          <w:rFonts w:cs="Arial"/>
          <w:color w:val="auto"/>
          <w:sz w:val="18"/>
          <w:szCs w:val="18"/>
        </w:rPr>
        <w:t>Liu,</w:t>
      </w:r>
      <w:r w:rsidR="007F6087" w:rsidRPr="006A25B7">
        <w:rPr>
          <w:rFonts w:cs="Arial"/>
          <w:i/>
          <w:color w:val="auto"/>
          <w:sz w:val="18"/>
          <w:szCs w:val="18"/>
        </w:rPr>
        <w:t xml:space="preserve"> </w:t>
      </w:r>
      <w:r w:rsidR="007F6087" w:rsidRPr="006A25B7">
        <w:rPr>
          <w:rFonts w:cs="Arial"/>
          <w:color w:val="auto"/>
          <w:sz w:val="18"/>
          <w:szCs w:val="18"/>
        </w:rPr>
        <w:t>G.;</w:t>
      </w:r>
      <w:r w:rsidR="007F6087" w:rsidRPr="006A25B7">
        <w:rPr>
          <w:rFonts w:cs="Arial"/>
          <w:i/>
          <w:color w:val="auto"/>
          <w:sz w:val="18"/>
          <w:szCs w:val="18"/>
        </w:rPr>
        <w:t xml:space="preserve"> </w:t>
      </w:r>
      <w:r w:rsidR="007F6087" w:rsidRPr="006A25B7">
        <w:rPr>
          <w:rFonts w:cs="Arial"/>
          <w:color w:val="auto"/>
          <w:sz w:val="18"/>
          <w:szCs w:val="18"/>
        </w:rPr>
        <w:t>Han,</w:t>
      </w:r>
      <w:r w:rsidR="007F6087" w:rsidRPr="006A25B7">
        <w:rPr>
          <w:rFonts w:cs="Arial"/>
          <w:i/>
          <w:color w:val="auto"/>
          <w:sz w:val="18"/>
          <w:szCs w:val="18"/>
        </w:rPr>
        <w:t xml:space="preserve"> </w:t>
      </w:r>
      <w:r w:rsidR="007F6087" w:rsidRPr="006A25B7">
        <w:rPr>
          <w:rFonts w:cs="Arial"/>
          <w:color w:val="auto"/>
          <w:sz w:val="18"/>
          <w:szCs w:val="18"/>
        </w:rPr>
        <w:t>X.;</w:t>
      </w:r>
      <w:r w:rsidR="007F6087" w:rsidRPr="006A25B7">
        <w:rPr>
          <w:rFonts w:cs="Arial"/>
          <w:i/>
          <w:color w:val="auto"/>
          <w:sz w:val="18"/>
          <w:szCs w:val="18"/>
        </w:rPr>
        <w:t xml:space="preserve"> </w:t>
      </w:r>
      <w:r w:rsidR="007F6087" w:rsidRPr="006A25B7">
        <w:rPr>
          <w:rFonts w:cs="Arial"/>
          <w:color w:val="auto"/>
          <w:sz w:val="18"/>
          <w:szCs w:val="18"/>
        </w:rPr>
        <w:t>Tian,</w:t>
      </w:r>
      <w:r w:rsidR="007F6087" w:rsidRPr="006A25B7">
        <w:rPr>
          <w:rFonts w:cs="Arial"/>
          <w:i/>
          <w:color w:val="auto"/>
          <w:sz w:val="18"/>
          <w:szCs w:val="18"/>
        </w:rPr>
        <w:t xml:space="preserve"> </w:t>
      </w:r>
      <w:r w:rsidR="007F6087" w:rsidRPr="006A25B7">
        <w:rPr>
          <w:rFonts w:cs="Arial"/>
          <w:color w:val="auto"/>
          <w:sz w:val="18"/>
          <w:szCs w:val="18"/>
        </w:rPr>
        <w:t>L.;</w:t>
      </w:r>
      <w:r w:rsidR="007F6087" w:rsidRPr="006A25B7">
        <w:rPr>
          <w:rFonts w:cs="Arial"/>
          <w:i/>
          <w:color w:val="auto"/>
          <w:sz w:val="18"/>
          <w:szCs w:val="18"/>
        </w:rPr>
        <w:t xml:space="preserve"> </w:t>
      </w:r>
      <w:r w:rsidR="007F6087" w:rsidRPr="006A25B7">
        <w:rPr>
          <w:rFonts w:cs="Arial"/>
          <w:color w:val="auto"/>
          <w:sz w:val="18"/>
          <w:szCs w:val="18"/>
        </w:rPr>
        <w:t>Zhou,</w:t>
      </w:r>
      <w:r w:rsidR="007F6087" w:rsidRPr="006A25B7">
        <w:rPr>
          <w:rFonts w:cs="Arial"/>
          <w:i/>
          <w:color w:val="auto"/>
          <w:sz w:val="18"/>
          <w:szCs w:val="18"/>
        </w:rPr>
        <w:t xml:space="preserve"> </w:t>
      </w:r>
      <w:r w:rsidR="007F6087" w:rsidRPr="006A25B7">
        <w:rPr>
          <w:rFonts w:cs="Arial"/>
          <w:color w:val="auto"/>
          <w:sz w:val="18"/>
          <w:szCs w:val="18"/>
        </w:rPr>
        <w:t>W.;</w:t>
      </w:r>
      <w:r w:rsidR="007F6087" w:rsidRPr="006A25B7">
        <w:rPr>
          <w:rFonts w:cs="Arial"/>
          <w:i/>
          <w:color w:val="auto"/>
          <w:sz w:val="18"/>
          <w:szCs w:val="18"/>
        </w:rPr>
        <w:t xml:space="preserve"> </w:t>
      </w:r>
      <w:r w:rsidR="007F6087" w:rsidRPr="006A25B7">
        <w:rPr>
          <w:rFonts w:cs="Arial"/>
          <w:color w:val="auto"/>
          <w:sz w:val="18"/>
          <w:szCs w:val="18"/>
        </w:rPr>
        <w:t>Liu,</w:t>
      </w:r>
      <w:r w:rsidR="007F6087" w:rsidRPr="006A25B7">
        <w:rPr>
          <w:rFonts w:cs="Arial"/>
          <w:i/>
          <w:color w:val="auto"/>
          <w:sz w:val="18"/>
          <w:szCs w:val="18"/>
        </w:rPr>
        <w:t xml:space="preserve"> </w:t>
      </w:r>
      <w:r w:rsidR="007F6087" w:rsidRPr="006A25B7">
        <w:rPr>
          <w:rFonts w:cs="Arial"/>
          <w:color w:val="auto"/>
          <w:sz w:val="18"/>
          <w:szCs w:val="18"/>
        </w:rPr>
        <w:t>H.</w:t>
      </w:r>
      <w:r w:rsidR="007F6087" w:rsidRPr="006A25B7">
        <w:rPr>
          <w:rFonts w:cs="Arial"/>
          <w:i/>
          <w:color w:val="auto"/>
          <w:sz w:val="18"/>
          <w:szCs w:val="18"/>
        </w:rPr>
        <w:t xml:space="preserve"> </w:t>
      </w:r>
      <w:r w:rsidR="007F6087" w:rsidRPr="006A25B7">
        <w:rPr>
          <w:rFonts w:cs="Arial"/>
          <w:color w:val="auto"/>
          <w:sz w:val="18"/>
          <w:szCs w:val="18"/>
        </w:rPr>
        <w:t>ECG</w:t>
      </w:r>
      <w:r w:rsidR="007F6087" w:rsidRPr="006A25B7">
        <w:rPr>
          <w:rFonts w:cs="Arial"/>
          <w:i/>
          <w:color w:val="auto"/>
          <w:sz w:val="18"/>
          <w:szCs w:val="18"/>
        </w:rPr>
        <w:t xml:space="preserve"> </w:t>
      </w:r>
      <w:r w:rsidR="007F6087" w:rsidRPr="006A25B7">
        <w:rPr>
          <w:rFonts w:cs="Arial"/>
          <w:color w:val="auto"/>
          <w:sz w:val="18"/>
          <w:szCs w:val="18"/>
        </w:rPr>
        <w:t>quality</w:t>
      </w:r>
      <w:r w:rsidR="007F6087" w:rsidRPr="006A25B7">
        <w:rPr>
          <w:rFonts w:cs="Arial"/>
          <w:i/>
          <w:color w:val="auto"/>
          <w:sz w:val="18"/>
          <w:szCs w:val="18"/>
        </w:rPr>
        <w:t xml:space="preserve"> </w:t>
      </w:r>
      <w:r w:rsidR="007F6087" w:rsidRPr="006A25B7">
        <w:rPr>
          <w:rFonts w:cs="Arial"/>
          <w:color w:val="auto"/>
          <w:sz w:val="18"/>
          <w:szCs w:val="18"/>
        </w:rPr>
        <w:t>assessment</w:t>
      </w:r>
      <w:r w:rsidR="007F6087" w:rsidRPr="006A25B7">
        <w:rPr>
          <w:rFonts w:cs="Arial"/>
          <w:i/>
          <w:color w:val="auto"/>
          <w:sz w:val="18"/>
          <w:szCs w:val="18"/>
        </w:rPr>
        <w:t xml:space="preserve"> </w:t>
      </w:r>
      <w:r w:rsidR="007F6087" w:rsidRPr="006A25B7">
        <w:rPr>
          <w:rFonts w:cs="Arial"/>
          <w:color w:val="auto"/>
          <w:sz w:val="18"/>
          <w:szCs w:val="18"/>
        </w:rPr>
        <w:t>based</w:t>
      </w:r>
      <w:r w:rsidR="007F6087" w:rsidRPr="006A25B7">
        <w:rPr>
          <w:rFonts w:cs="Arial"/>
          <w:i/>
          <w:color w:val="auto"/>
          <w:sz w:val="18"/>
          <w:szCs w:val="18"/>
        </w:rPr>
        <w:t xml:space="preserve"> </w:t>
      </w:r>
      <w:r w:rsidR="007F6087" w:rsidRPr="006A25B7">
        <w:rPr>
          <w:rFonts w:cs="Arial"/>
          <w:color w:val="auto"/>
          <w:sz w:val="18"/>
          <w:szCs w:val="18"/>
        </w:rPr>
        <w:t>on</w:t>
      </w:r>
      <w:r w:rsidR="007F6087" w:rsidRPr="006A25B7">
        <w:rPr>
          <w:rFonts w:cs="Arial"/>
          <w:i/>
          <w:color w:val="auto"/>
          <w:sz w:val="18"/>
          <w:szCs w:val="18"/>
        </w:rPr>
        <w:t xml:space="preserve"> </w:t>
      </w:r>
      <w:r w:rsidR="007F6087" w:rsidRPr="006A25B7">
        <w:rPr>
          <w:rFonts w:cs="Arial"/>
          <w:color w:val="auto"/>
          <w:sz w:val="18"/>
          <w:szCs w:val="18"/>
        </w:rPr>
        <w:t>hand-crafted</w:t>
      </w:r>
      <w:r w:rsidR="007F6087" w:rsidRPr="006A25B7">
        <w:rPr>
          <w:rFonts w:cs="Arial"/>
          <w:i/>
          <w:color w:val="auto"/>
          <w:sz w:val="18"/>
          <w:szCs w:val="18"/>
        </w:rPr>
        <w:t xml:space="preserve"> </w:t>
      </w:r>
      <w:r w:rsidR="007F6087" w:rsidRPr="006A25B7">
        <w:rPr>
          <w:rFonts w:cs="Arial"/>
          <w:color w:val="auto"/>
          <w:sz w:val="18"/>
          <w:szCs w:val="18"/>
        </w:rPr>
        <w:t>statistics</w:t>
      </w:r>
      <w:r w:rsidR="007F6087" w:rsidRPr="006A25B7">
        <w:rPr>
          <w:rFonts w:cs="Arial"/>
          <w:i/>
          <w:color w:val="auto"/>
          <w:sz w:val="18"/>
          <w:szCs w:val="18"/>
        </w:rPr>
        <w:t xml:space="preserve"> </w:t>
      </w:r>
      <w:r w:rsidR="007F6087" w:rsidRPr="006A25B7">
        <w:rPr>
          <w:rFonts w:cs="Arial"/>
          <w:color w:val="auto"/>
          <w:sz w:val="18"/>
          <w:szCs w:val="18"/>
        </w:rPr>
        <w:t>and</w:t>
      </w:r>
      <w:r w:rsidR="007F6087" w:rsidRPr="006A25B7">
        <w:rPr>
          <w:rFonts w:cs="Arial"/>
          <w:i/>
          <w:color w:val="auto"/>
          <w:sz w:val="18"/>
          <w:szCs w:val="18"/>
        </w:rPr>
        <w:t xml:space="preserve"> </w:t>
      </w:r>
      <w:r w:rsidR="007F6087" w:rsidRPr="006A25B7">
        <w:rPr>
          <w:rFonts w:cs="Arial"/>
          <w:color w:val="auto"/>
          <w:sz w:val="18"/>
          <w:szCs w:val="18"/>
        </w:rPr>
        <w:t>deep-learned</w:t>
      </w:r>
      <w:r w:rsidR="007F6087" w:rsidRPr="006A25B7">
        <w:rPr>
          <w:rFonts w:cs="Arial"/>
          <w:i/>
          <w:color w:val="auto"/>
          <w:sz w:val="18"/>
          <w:szCs w:val="18"/>
        </w:rPr>
        <w:t xml:space="preserve"> </w:t>
      </w:r>
      <w:r w:rsidR="007F6087" w:rsidRPr="006A25B7">
        <w:rPr>
          <w:rFonts w:cs="Arial"/>
          <w:color w:val="auto"/>
          <w:sz w:val="18"/>
          <w:szCs w:val="18"/>
        </w:rPr>
        <w:t>S-transform</w:t>
      </w:r>
      <w:r w:rsidR="007F6087" w:rsidRPr="006A25B7">
        <w:rPr>
          <w:rFonts w:cs="Arial"/>
          <w:i/>
          <w:color w:val="auto"/>
          <w:sz w:val="18"/>
          <w:szCs w:val="18"/>
        </w:rPr>
        <w:t xml:space="preserve"> </w:t>
      </w:r>
      <w:r w:rsidR="007F6087" w:rsidRPr="006A25B7">
        <w:rPr>
          <w:rFonts w:cs="Arial"/>
          <w:color w:val="auto"/>
          <w:sz w:val="18"/>
          <w:szCs w:val="18"/>
        </w:rPr>
        <w:t>spectrogram</w:t>
      </w:r>
      <w:r w:rsidR="007F6087" w:rsidRPr="006A25B7">
        <w:rPr>
          <w:rFonts w:cs="Arial"/>
          <w:i/>
          <w:color w:val="auto"/>
          <w:sz w:val="18"/>
          <w:szCs w:val="18"/>
        </w:rPr>
        <w:t xml:space="preserve"> </w:t>
      </w:r>
      <w:r w:rsidR="007F6087" w:rsidRPr="006A25B7">
        <w:rPr>
          <w:rFonts w:cs="Arial"/>
          <w:color w:val="auto"/>
          <w:sz w:val="18"/>
          <w:szCs w:val="18"/>
        </w:rPr>
        <w:t>features.</w:t>
      </w:r>
      <w:r w:rsidR="007F6087" w:rsidRPr="006A25B7">
        <w:rPr>
          <w:rFonts w:cs="Arial"/>
          <w:i/>
          <w:color w:val="auto"/>
          <w:sz w:val="18"/>
          <w:szCs w:val="18"/>
        </w:rPr>
        <w:t xml:space="preserve"> </w:t>
      </w:r>
      <w:r w:rsidR="007F6087" w:rsidRPr="006A25B7">
        <w:rPr>
          <w:rFonts w:cs="Arial"/>
          <w:i/>
          <w:iCs/>
          <w:color w:val="auto"/>
          <w:sz w:val="18"/>
          <w:szCs w:val="18"/>
        </w:rPr>
        <w:t xml:space="preserve">Comput. </w:t>
      </w:r>
      <w:r w:rsidR="007F6087" w:rsidRPr="00A85FA9">
        <w:rPr>
          <w:rFonts w:cs="Arial"/>
          <w:i/>
          <w:iCs/>
          <w:color w:val="auto"/>
          <w:sz w:val="18"/>
          <w:szCs w:val="18"/>
        </w:rPr>
        <w:t>Methods Programs</w:t>
      </w:r>
      <w:r w:rsidR="007F6087" w:rsidRPr="006A25B7">
        <w:rPr>
          <w:rFonts w:cs="Arial"/>
          <w:i/>
          <w:iCs/>
          <w:color w:val="auto"/>
          <w:sz w:val="18"/>
          <w:szCs w:val="18"/>
        </w:rPr>
        <w:t xml:space="preserve"> Biomed. </w:t>
      </w:r>
      <w:r w:rsidR="007F6087" w:rsidRPr="006A25B7">
        <w:rPr>
          <w:rFonts w:cs="Arial"/>
          <w:b/>
          <w:color w:val="auto"/>
          <w:sz w:val="18"/>
          <w:szCs w:val="18"/>
        </w:rPr>
        <w:t>2021</w:t>
      </w:r>
      <w:r w:rsidR="007F6087" w:rsidRPr="006A25B7">
        <w:rPr>
          <w:rFonts w:cs="Arial"/>
          <w:color w:val="auto"/>
          <w:sz w:val="18"/>
          <w:szCs w:val="18"/>
        </w:rPr>
        <w:t>,</w:t>
      </w:r>
      <w:r w:rsidR="007F6087" w:rsidRPr="006A25B7">
        <w:rPr>
          <w:rFonts w:cs="Arial"/>
          <w:i/>
          <w:color w:val="auto"/>
          <w:sz w:val="18"/>
          <w:szCs w:val="18"/>
        </w:rPr>
        <w:t xml:space="preserve"> 208</w:t>
      </w:r>
      <w:r w:rsidR="007F6087" w:rsidRPr="006A25B7">
        <w:rPr>
          <w:rFonts w:cs="Arial"/>
          <w:color w:val="auto"/>
          <w:sz w:val="18"/>
          <w:szCs w:val="18"/>
        </w:rPr>
        <w:t>,</w:t>
      </w:r>
      <w:r w:rsidR="007F6087" w:rsidRPr="006A25B7">
        <w:rPr>
          <w:rFonts w:cs="Arial"/>
          <w:i/>
          <w:color w:val="auto"/>
          <w:sz w:val="18"/>
          <w:szCs w:val="18"/>
        </w:rPr>
        <w:t xml:space="preserve"> </w:t>
      </w:r>
      <w:r w:rsidR="007F6087" w:rsidRPr="006A25B7">
        <w:rPr>
          <w:rFonts w:cs="Arial"/>
          <w:color w:val="auto"/>
          <w:sz w:val="18"/>
          <w:szCs w:val="18"/>
        </w:rPr>
        <w:t>106269.</w:t>
      </w:r>
    </w:p>
    <w:p w14:paraId="79064BDC" w14:textId="56EDDD44" w:rsidR="007F6087" w:rsidRDefault="00DA44CF" w:rsidP="007F6087">
      <w:pPr>
        <w:pStyle w:val="ListParagraph"/>
        <w:numPr>
          <w:ilvl w:val="0"/>
          <w:numId w:val="29"/>
        </w:numPr>
        <w:adjustRightInd w:val="0"/>
        <w:snapToGrid w:val="0"/>
        <w:spacing w:line="228" w:lineRule="auto"/>
        <w:ind w:left="425" w:hanging="425"/>
        <w:contextualSpacing w:val="0"/>
        <w:rPr>
          <w:ins w:id="590" w:author="Safdar Muhammad Farhan (DOKT)" w:date="2022-12-05T15:04:00Z"/>
          <w:rFonts w:cs="Arial"/>
          <w:color w:val="auto"/>
          <w:sz w:val="18"/>
          <w:szCs w:val="18"/>
        </w:rPr>
      </w:pPr>
      <w:ins w:id="591" w:author="Safdar Muhammad Farhan (DOKT)" w:date="2022-12-05T14:19:00Z">
        <w:del w:id="592" w:author="Safdar Muhammad Farhan (DOKT) [2]" w:date="2022-12-06T12:06:00Z">
          <w:r w:rsidDel="0038396E">
            <w:rPr>
              <w:rFonts w:cs="Arial"/>
              <w:color w:val="auto"/>
              <w:sz w:val="18"/>
              <w:szCs w:val="18"/>
            </w:rPr>
            <w:delText>[</w:delText>
          </w:r>
          <w:r w:rsidDel="0038396E">
            <w:rPr>
              <w:rFonts w:cs="Arial"/>
              <w:color w:val="auto"/>
              <w:sz w:val="18"/>
              <w:szCs w:val="18"/>
            </w:rPr>
            <w:delText>41</w:delText>
          </w:r>
          <w:r w:rsidDel="0038396E">
            <w:rPr>
              <w:rFonts w:cs="Arial"/>
              <w:color w:val="auto"/>
              <w:sz w:val="18"/>
              <w:szCs w:val="18"/>
            </w:rPr>
            <w:delText xml:space="preserve">] </w:delText>
          </w:r>
        </w:del>
      </w:ins>
      <w:r w:rsidR="007F6087" w:rsidRPr="0024618E">
        <w:rPr>
          <w:rFonts w:cs="Arial"/>
          <w:color w:val="auto"/>
          <w:sz w:val="18"/>
          <w:szCs w:val="18"/>
        </w:rPr>
        <w:t>PTB-XL,</w:t>
      </w:r>
      <w:r w:rsidR="007F6087" w:rsidRPr="00AD2616">
        <w:rPr>
          <w:rFonts w:cs="Arial"/>
          <w:i/>
          <w:color w:val="auto"/>
          <w:sz w:val="18"/>
          <w:szCs w:val="18"/>
        </w:rPr>
        <w:t xml:space="preserve"> </w:t>
      </w:r>
      <w:r w:rsidR="007F6087" w:rsidRPr="0024618E">
        <w:rPr>
          <w:rFonts w:cs="Arial"/>
          <w:color w:val="auto"/>
          <w:sz w:val="18"/>
          <w:szCs w:val="18"/>
        </w:rPr>
        <w:t>a</w:t>
      </w:r>
      <w:r w:rsidR="007F6087" w:rsidRPr="00AD2616">
        <w:rPr>
          <w:rFonts w:cs="Arial"/>
          <w:i/>
          <w:color w:val="auto"/>
          <w:sz w:val="18"/>
          <w:szCs w:val="18"/>
        </w:rPr>
        <w:t xml:space="preserve"> </w:t>
      </w:r>
      <w:r w:rsidR="007F6087" w:rsidRPr="0024618E">
        <w:rPr>
          <w:rFonts w:cs="Arial"/>
          <w:color w:val="auto"/>
          <w:sz w:val="18"/>
          <w:szCs w:val="18"/>
        </w:rPr>
        <w:t>Large</w:t>
      </w:r>
      <w:r w:rsidR="007F6087" w:rsidRPr="00AD2616">
        <w:rPr>
          <w:rFonts w:cs="Arial"/>
          <w:i/>
          <w:color w:val="auto"/>
          <w:sz w:val="18"/>
          <w:szCs w:val="18"/>
        </w:rPr>
        <w:t xml:space="preserve"> </w:t>
      </w:r>
      <w:r w:rsidR="007F6087" w:rsidRPr="0024618E">
        <w:rPr>
          <w:rFonts w:cs="Arial"/>
          <w:color w:val="auto"/>
          <w:sz w:val="18"/>
          <w:szCs w:val="18"/>
        </w:rPr>
        <w:t>Publicly</w:t>
      </w:r>
      <w:r w:rsidR="007F6087" w:rsidRPr="00AD2616">
        <w:rPr>
          <w:rFonts w:cs="Arial"/>
          <w:i/>
          <w:color w:val="auto"/>
          <w:sz w:val="18"/>
          <w:szCs w:val="18"/>
        </w:rPr>
        <w:t xml:space="preserve"> </w:t>
      </w:r>
      <w:r w:rsidR="007F6087" w:rsidRPr="0024618E">
        <w:rPr>
          <w:rFonts w:cs="Arial"/>
          <w:color w:val="auto"/>
          <w:sz w:val="18"/>
          <w:szCs w:val="18"/>
        </w:rPr>
        <w:t>Available</w:t>
      </w:r>
      <w:r w:rsidR="007F6087" w:rsidRPr="00AD2616">
        <w:rPr>
          <w:rFonts w:cs="Arial"/>
          <w:i/>
          <w:color w:val="auto"/>
          <w:sz w:val="18"/>
          <w:szCs w:val="18"/>
        </w:rPr>
        <w:t xml:space="preserve"> </w:t>
      </w:r>
      <w:r w:rsidR="007F6087" w:rsidRPr="0024618E">
        <w:rPr>
          <w:rFonts w:cs="Arial"/>
          <w:color w:val="auto"/>
          <w:sz w:val="18"/>
          <w:szCs w:val="18"/>
        </w:rPr>
        <w:t>Electrocardiography</w:t>
      </w:r>
      <w:r w:rsidR="007F6087" w:rsidRPr="00AD2616">
        <w:rPr>
          <w:rFonts w:cs="Arial"/>
          <w:i/>
          <w:color w:val="auto"/>
          <w:sz w:val="18"/>
          <w:szCs w:val="18"/>
        </w:rPr>
        <w:t xml:space="preserve"> </w:t>
      </w:r>
      <w:r w:rsidR="007F6087" w:rsidRPr="0024618E">
        <w:rPr>
          <w:rFonts w:cs="Arial"/>
          <w:color w:val="auto"/>
          <w:sz w:val="18"/>
          <w:szCs w:val="18"/>
        </w:rPr>
        <w:t>Dataset</w:t>
      </w:r>
      <w:r w:rsidR="007F6087" w:rsidRPr="00AD2616">
        <w:rPr>
          <w:rFonts w:cs="Arial"/>
          <w:i/>
          <w:color w:val="auto"/>
          <w:sz w:val="18"/>
          <w:szCs w:val="18"/>
        </w:rPr>
        <w:t xml:space="preserve"> </w:t>
      </w:r>
      <w:r w:rsidR="007F6087" w:rsidRPr="0024618E">
        <w:rPr>
          <w:rFonts w:cs="Arial"/>
          <w:color w:val="auto"/>
          <w:sz w:val="18"/>
          <w:szCs w:val="18"/>
        </w:rPr>
        <w:t>v1.0.1</w:t>
      </w:r>
      <w:r w:rsidR="007F6087">
        <w:rPr>
          <w:rFonts w:cs="Arial"/>
          <w:color w:val="auto"/>
          <w:sz w:val="18"/>
          <w:szCs w:val="18"/>
        </w:rPr>
        <w:t>.</w:t>
      </w:r>
      <w:r w:rsidR="007F6087" w:rsidRPr="00AD2616">
        <w:rPr>
          <w:rFonts w:cs="Arial"/>
          <w:i/>
          <w:color w:val="auto"/>
          <w:sz w:val="18"/>
          <w:szCs w:val="18"/>
        </w:rPr>
        <w:t xml:space="preserve"> </w:t>
      </w:r>
      <w:commentRangeStart w:id="593"/>
      <w:commentRangeStart w:id="594"/>
      <w:del w:id="595" w:author="Safdar Muhammad Farhan (DOKT)" w:date="2022-12-05T14:02:00Z">
        <w:r w:rsidR="007F6087" w:rsidRPr="00DF6860" w:rsidDel="00BE3723">
          <w:rPr>
            <w:rFonts w:cs="Arial"/>
            <w:color w:val="auto"/>
            <w:sz w:val="18"/>
            <w:szCs w:val="18"/>
            <w:highlight w:val="yellow"/>
          </w:rPr>
          <w:delText>physionet</w:delText>
        </w:r>
        <w:commentRangeEnd w:id="593"/>
        <w:r w:rsidR="007F6087" w:rsidDel="00BE3723">
          <w:rPr>
            <w:rStyle w:val="CommentReference"/>
          </w:rPr>
          <w:commentReference w:id="593"/>
        </w:r>
      </w:del>
      <w:commentRangeEnd w:id="594"/>
      <w:r w:rsidR="00BE3723">
        <w:rPr>
          <w:rStyle w:val="CommentReference"/>
        </w:rPr>
        <w:commentReference w:id="594"/>
      </w:r>
      <w:del w:id="596" w:author="Safdar Muhammad Farhan (DOKT)" w:date="2022-12-05T14:02:00Z">
        <w:r w:rsidR="007F6087" w:rsidRPr="00DF6860" w:rsidDel="00BE3723">
          <w:rPr>
            <w:rFonts w:cs="Arial"/>
            <w:color w:val="auto"/>
            <w:sz w:val="18"/>
            <w:szCs w:val="18"/>
            <w:highlight w:val="yellow"/>
          </w:rPr>
          <w:delText>.org</w:delText>
        </w:r>
        <w:r w:rsidR="007F6087" w:rsidRPr="0024618E" w:rsidDel="00BE3723">
          <w:rPr>
            <w:rFonts w:cs="Arial"/>
            <w:color w:val="auto"/>
            <w:sz w:val="18"/>
            <w:szCs w:val="18"/>
          </w:rPr>
          <w:delText>.</w:delText>
        </w:r>
        <w:r w:rsidR="007F6087" w:rsidRPr="00AD2616" w:rsidDel="00BE3723">
          <w:rPr>
            <w:rFonts w:cs="Arial"/>
            <w:i/>
            <w:color w:val="auto"/>
            <w:sz w:val="18"/>
            <w:szCs w:val="18"/>
          </w:rPr>
          <w:delText xml:space="preserve"> </w:delText>
        </w:r>
      </w:del>
      <w:r w:rsidR="007F6087" w:rsidRPr="0024618E">
        <w:rPr>
          <w:rFonts w:cs="Arial"/>
          <w:color w:val="auto"/>
          <w:sz w:val="18"/>
          <w:szCs w:val="18"/>
        </w:rPr>
        <w:t>Available</w:t>
      </w:r>
      <w:r w:rsidR="007F6087" w:rsidRPr="00AD2616">
        <w:rPr>
          <w:rFonts w:cs="Arial"/>
          <w:i/>
          <w:color w:val="auto"/>
          <w:sz w:val="18"/>
          <w:szCs w:val="18"/>
        </w:rPr>
        <w:t xml:space="preserve"> </w:t>
      </w:r>
      <w:r w:rsidR="007F6087" w:rsidRPr="0024618E">
        <w:rPr>
          <w:rFonts w:cs="Arial"/>
          <w:color w:val="auto"/>
          <w:sz w:val="18"/>
          <w:szCs w:val="18"/>
        </w:rPr>
        <w:t>online:</w:t>
      </w:r>
      <w:r w:rsidR="007F6087" w:rsidRPr="00AD2616">
        <w:rPr>
          <w:rFonts w:cs="Arial"/>
          <w:i/>
          <w:color w:val="auto"/>
          <w:sz w:val="18"/>
          <w:szCs w:val="18"/>
        </w:rPr>
        <w:t xml:space="preserve"> </w:t>
      </w:r>
      <w:r w:rsidR="007F6087" w:rsidRPr="0024618E">
        <w:rPr>
          <w:rFonts w:cs="Arial"/>
          <w:color w:val="auto"/>
          <w:sz w:val="18"/>
          <w:szCs w:val="18"/>
        </w:rPr>
        <w:t>https://physionet.org/content/ptb-xl/1.0.1/</w:t>
      </w:r>
      <w:r w:rsidR="007F6087" w:rsidRPr="00AD2616">
        <w:rPr>
          <w:rFonts w:cs="Arial"/>
          <w:i/>
          <w:color w:val="auto"/>
          <w:sz w:val="18"/>
          <w:szCs w:val="18"/>
        </w:rPr>
        <w:t xml:space="preserve"> </w:t>
      </w:r>
      <w:r w:rsidR="007F6087" w:rsidRPr="0024618E">
        <w:rPr>
          <w:rFonts w:cs="Arial"/>
          <w:color w:val="auto"/>
          <w:sz w:val="18"/>
          <w:szCs w:val="18"/>
        </w:rPr>
        <w:t>(accessed</w:t>
      </w:r>
      <w:r w:rsidR="007F6087" w:rsidRPr="00AD2616">
        <w:rPr>
          <w:rFonts w:cs="Arial"/>
          <w:i/>
          <w:color w:val="auto"/>
          <w:sz w:val="18"/>
          <w:szCs w:val="18"/>
        </w:rPr>
        <w:t xml:space="preserve"> </w:t>
      </w:r>
      <w:r w:rsidR="007F6087" w:rsidRPr="0024618E">
        <w:rPr>
          <w:rFonts w:cs="Arial"/>
          <w:color w:val="auto"/>
          <w:sz w:val="18"/>
          <w:szCs w:val="18"/>
        </w:rPr>
        <w:t>on</w:t>
      </w:r>
      <w:r w:rsidR="007F6087" w:rsidRPr="00AD2616">
        <w:rPr>
          <w:rFonts w:cs="Arial"/>
          <w:i/>
          <w:color w:val="auto"/>
          <w:sz w:val="18"/>
          <w:szCs w:val="18"/>
        </w:rPr>
        <w:t xml:space="preserve"> </w:t>
      </w:r>
      <w:ins w:id="597" w:author="Safdar Muhammad Farhan (DOKT)" w:date="2022-12-05T14:02:00Z">
        <w:r w:rsidR="00BE3723">
          <w:rPr>
            <w:rFonts w:cs="Arial"/>
            <w:i/>
            <w:color w:val="auto"/>
            <w:sz w:val="18"/>
            <w:szCs w:val="18"/>
          </w:rPr>
          <w:t>0</w:t>
        </w:r>
      </w:ins>
      <w:r w:rsidR="007F6087" w:rsidRPr="0024618E">
        <w:rPr>
          <w:rFonts w:cs="Arial"/>
          <w:color w:val="auto"/>
          <w:sz w:val="18"/>
          <w:szCs w:val="18"/>
        </w:rPr>
        <w:t>6</w:t>
      </w:r>
      <w:r w:rsidR="007F6087" w:rsidRPr="00AD2616">
        <w:rPr>
          <w:rFonts w:cs="Arial"/>
          <w:i/>
          <w:color w:val="auto"/>
          <w:sz w:val="18"/>
          <w:szCs w:val="18"/>
        </w:rPr>
        <w:t xml:space="preserve"> </w:t>
      </w:r>
      <w:r w:rsidR="007F6087" w:rsidRPr="0024618E">
        <w:rPr>
          <w:rFonts w:cs="Arial"/>
          <w:color w:val="auto"/>
          <w:sz w:val="18"/>
          <w:szCs w:val="18"/>
        </w:rPr>
        <w:t>July</w:t>
      </w:r>
      <w:r w:rsidR="007F6087" w:rsidRPr="00AD2616">
        <w:rPr>
          <w:rFonts w:cs="Arial"/>
          <w:i/>
          <w:color w:val="auto"/>
          <w:sz w:val="18"/>
          <w:szCs w:val="18"/>
        </w:rPr>
        <w:t xml:space="preserve"> </w:t>
      </w:r>
      <w:r w:rsidR="007F6087" w:rsidRPr="0024618E">
        <w:rPr>
          <w:rFonts w:cs="Arial"/>
          <w:color w:val="auto"/>
          <w:sz w:val="18"/>
          <w:szCs w:val="18"/>
        </w:rPr>
        <w:t>2022).</w:t>
      </w:r>
    </w:p>
    <w:p w14:paraId="06979377" w14:textId="6E837508" w:rsidR="00651518" w:rsidRPr="00651518" w:rsidRDefault="00651518" w:rsidP="00651518">
      <w:pPr>
        <w:pStyle w:val="ListParagraph"/>
        <w:numPr>
          <w:ilvl w:val="0"/>
          <w:numId w:val="29"/>
        </w:numPr>
        <w:adjustRightInd w:val="0"/>
        <w:snapToGrid w:val="0"/>
        <w:spacing w:line="228" w:lineRule="auto"/>
        <w:ind w:left="425" w:hanging="425"/>
        <w:contextualSpacing w:val="0"/>
        <w:rPr>
          <w:rFonts w:cs="Open Sans"/>
          <w:color w:val="auto"/>
          <w:sz w:val="18"/>
          <w:szCs w:val="18"/>
          <w:shd w:val="clear" w:color="auto" w:fill="FFFFFF"/>
          <w:rPrChange w:id="598" w:author="Safdar Muhammad Farhan (DOKT)" w:date="2022-12-05T15:04:00Z">
            <w:rPr/>
          </w:rPrChange>
        </w:rPr>
      </w:pPr>
      <w:ins w:id="599" w:author="Safdar Muhammad Farhan (DOKT)" w:date="2022-12-05T15:04:00Z">
        <w:del w:id="600" w:author="Safdar Muhammad Farhan (DOKT) [2]" w:date="2022-12-06T12:06:00Z">
          <w:r w:rsidDel="0038396E">
            <w:rPr>
              <w:rFonts w:cs="Arial"/>
              <w:color w:val="auto"/>
              <w:sz w:val="18"/>
              <w:szCs w:val="18"/>
            </w:rPr>
            <w:delText xml:space="preserve">[54] </w:delText>
          </w:r>
        </w:del>
        <w:r w:rsidRPr="006A25B7">
          <w:rPr>
            <w:rFonts w:cs="Open Sans"/>
            <w:color w:val="auto"/>
            <w:sz w:val="18"/>
            <w:szCs w:val="18"/>
            <w:shd w:val="clear" w:color="auto" w:fill="FFFFFF"/>
          </w:rPr>
          <w:t>Singh,</w:t>
        </w:r>
        <w:r w:rsidRPr="006A25B7">
          <w:rPr>
            <w:rFonts w:cs="Open Sans"/>
            <w:i/>
            <w:color w:val="auto"/>
            <w:sz w:val="18"/>
            <w:szCs w:val="18"/>
            <w:shd w:val="clear" w:color="auto" w:fill="FFFFFF"/>
          </w:rPr>
          <w:t xml:space="preserve"> </w:t>
        </w:r>
        <w:r w:rsidRPr="006A25B7">
          <w:rPr>
            <w:rFonts w:cs="Open Sans"/>
            <w:color w:val="auto"/>
            <w:sz w:val="18"/>
            <w:szCs w:val="18"/>
            <w:shd w:val="clear" w:color="auto" w:fill="FFFFFF"/>
          </w:rPr>
          <w:t>B.N.;</w:t>
        </w:r>
        <w:r w:rsidRPr="006A25B7">
          <w:rPr>
            <w:rFonts w:cs="Open Sans"/>
            <w:i/>
            <w:color w:val="auto"/>
            <w:sz w:val="18"/>
            <w:szCs w:val="18"/>
            <w:shd w:val="clear" w:color="auto" w:fill="FFFFFF"/>
          </w:rPr>
          <w:t xml:space="preserve"> </w:t>
        </w:r>
        <w:r w:rsidRPr="006A25B7">
          <w:rPr>
            <w:rFonts w:cs="Open Sans"/>
            <w:color w:val="auto"/>
            <w:sz w:val="18"/>
            <w:szCs w:val="18"/>
            <w:shd w:val="clear" w:color="auto" w:fill="FFFFFF"/>
          </w:rPr>
          <w:t>Tiwari,</w:t>
        </w:r>
        <w:r w:rsidRPr="006A25B7">
          <w:rPr>
            <w:rFonts w:cs="Open Sans"/>
            <w:i/>
            <w:color w:val="auto"/>
            <w:sz w:val="18"/>
            <w:szCs w:val="18"/>
            <w:shd w:val="clear" w:color="auto" w:fill="FFFFFF"/>
          </w:rPr>
          <w:t xml:space="preserve"> </w:t>
        </w:r>
        <w:r w:rsidRPr="006A25B7">
          <w:rPr>
            <w:rFonts w:cs="Open Sans"/>
            <w:color w:val="auto"/>
            <w:sz w:val="18"/>
            <w:szCs w:val="18"/>
            <w:shd w:val="clear" w:color="auto" w:fill="FFFFFF"/>
          </w:rPr>
          <w:t>A.K.</w:t>
        </w:r>
        <w:r w:rsidRPr="006A25B7">
          <w:rPr>
            <w:rFonts w:cs="Open Sans"/>
            <w:i/>
            <w:color w:val="auto"/>
            <w:sz w:val="18"/>
            <w:szCs w:val="18"/>
            <w:shd w:val="clear" w:color="auto" w:fill="FFFFFF"/>
          </w:rPr>
          <w:t xml:space="preserve"> </w:t>
        </w:r>
        <w:r w:rsidRPr="006A25B7">
          <w:rPr>
            <w:rFonts w:cs="Open Sans"/>
            <w:color w:val="auto"/>
            <w:sz w:val="18"/>
            <w:szCs w:val="18"/>
            <w:shd w:val="clear" w:color="auto" w:fill="FFFFFF"/>
          </w:rPr>
          <w:t>Optimal</w:t>
        </w:r>
        <w:r w:rsidRPr="006A25B7">
          <w:rPr>
            <w:rFonts w:cs="Open Sans"/>
            <w:i/>
            <w:color w:val="auto"/>
            <w:sz w:val="18"/>
            <w:szCs w:val="18"/>
            <w:shd w:val="clear" w:color="auto" w:fill="FFFFFF"/>
          </w:rPr>
          <w:t xml:space="preserve"> </w:t>
        </w:r>
        <w:r w:rsidRPr="006A25B7">
          <w:rPr>
            <w:rFonts w:cs="Open Sans"/>
            <w:color w:val="auto"/>
            <w:sz w:val="18"/>
            <w:szCs w:val="18"/>
            <w:shd w:val="clear" w:color="auto" w:fill="FFFFFF"/>
          </w:rPr>
          <w:t>s</w:t>
        </w:r>
        <w:r w:rsidRPr="00744103">
          <w:rPr>
            <w:rFonts w:cs="Open Sans"/>
            <w:color w:val="auto"/>
            <w:sz w:val="18"/>
            <w:szCs w:val="18"/>
            <w:shd w:val="clear" w:color="auto" w:fill="FFFFFF"/>
          </w:rPr>
          <w:t>election</w:t>
        </w:r>
        <w:r w:rsidRPr="00744103">
          <w:rPr>
            <w:rFonts w:cs="Open Sans"/>
            <w:i/>
            <w:color w:val="auto"/>
            <w:sz w:val="18"/>
            <w:szCs w:val="18"/>
            <w:shd w:val="clear" w:color="auto" w:fill="FFFFFF"/>
          </w:rPr>
          <w:t xml:space="preserve"> </w:t>
        </w:r>
        <w:r w:rsidRPr="00744103">
          <w:rPr>
            <w:rFonts w:cs="Open Sans"/>
            <w:color w:val="auto"/>
            <w:sz w:val="18"/>
            <w:szCs w:val="18"/>
            <w:shd w:val="clear" w:color="auto" w:fill="FFFFFF"/>
          </w:rPr>
          <w:t>of</w:t>
        </w:r>
        <w:r w:rsidRPr="00744103">
          <w:rPr>
            <w:rFonts w:cs="Open Sans"/>
            <w:i/>
            <w:color w:val="auto"/>
            <w:sz w:val="18"/>
            <w:szCs w:val="18"/>
            <w:shd w:val="clear" w:color="auto" w:fill="FFFFFF"/>
          </w:rPr>
          <w:t xml:space="preserve"> </w:t>
        </w:r>
        <w:r w:rsidRPr="00744103">
          <w:rPr>
            <w:rFonts w:cs="Open Sans"/>
            <w:color w:val="auto"/>
            <w:sz w:val="18"/>
            <w:szCs w:val="18"/>
            <w:shd w:val="clear" w:color="auto" w:fill="FFFFFF"/>
          </w:rPr>
          <w:t>wavelet</w:t>
        </w:r>
        <w:r w:rsidRPr="00744103">
          <w:rPr>
            <w:rFonts w:cs="Open Sans"/>
            <w:i/>
            <w:color w:val="auto"/>
            <w:sz w:val="18"/>
            <w:szCs w:val="18"/>
            <w:shd w:val="clear" w:color="auto" w:fill="FFFFFF"/>
          </w:rPr>
          <w:t xml:space="preserve"> </w:t>
        </w:r>
        <w:r w:rsidRPr="00744103">
          <w:rPr>
            <w:rFonts w:cs="Open Sans"/>
            <w:color w:val="auto"/>
            <w:sz w:val="18"/>
            <w:szCs w:val="18"/>
            <w:shd w:val="clear" w:color="auto" w:fill="FFFFFF"/>
          </w:rPr>
          <w:t>basis</w:t>
        </w:r>
        <w:r w:rsidRPr="00744103">
          <w:rPr>
            <w:rFonts w:cs="Open Sans"/>
            <w:i/>
            <w:color w:val="auto"/>
            <w:sz w:val="18"/>
            <w:szCs w:val="18"/>
            <w:shd w:val="clear" w:color="auto" w:fill="FFFFFF"/>
          </w:rPr>
          <w:t xml:space="preserve"> </w:t>
        </w:r>
        <w:r w:rsidRPr="00744103">
          <w:rPr>
            <w:rFonts w:cs="Open Sans"/>
            <w:color w:val="auto"/>
            <w:sz w:val="18"/>
            <w:szCs w:val="18"/>
            <w:shd w:val="clear" w:color="auto" w:fill="FFFFFF"/>
          </w:rPr>
          <w:t>function</w:t>
        </w:r>
        <w:r w:rsidRPr="00744103">
          <w:rPr>
            <w:rFonts w:cs="Open Sans"/>
            <w:i/>
            <w:color w:val="auto"/>
            <w:sz w:val="18"/>
            <w:szCs w:val="18"/>
            <w:shd w:val="clear" w:color="auto" w:fill="FFFFFF"/>
          </w:rPr>
          <w:t xml:space="preserve"> </w:t>
        </w:r>
        <w:r w:rsidRPr="00744103">
          <w:rPr>
            <w:rFonts w:cs="Open Sans"/>
            <w:color w:val="auto"/>
            <w:sz w:val="18"/>
            <w:szCs w:val="18"/>
            <w:shd w:val="clear" w:color="auto" w:fill="FFFFFF"/>
          </w:rPr>
          <w:t>applied</w:t>
        </w:r>
        <w:r w:rsidRPr="00744103">
          <w:rPr>
            <w:rFonts w:cs="Open Sans"/>
            <w:i/>
            <w:color w:val="auto"/>
            <w:sz w:val="18"/>
            <w:szCs w:val="18"/>
            <w:shd w:val="clear" w:color="auto" w:fill="FFFFFF"/>
          </w:rPr>
          <w:t xml:space="preserve"> </w:t>
        </w:r>
        <w:r w:rsidRPr="00744103">
          <w:rPr>
            <w:rFonts w:cs="Open Sans"/>
            <w:color w:val="auto"/>
            <w:sz w:val="18"/>
            <w:szCs w:val="18"/>
            <w:shd w:val="clear" w:color="auto" w:fill="FFFFFF"/>
          </w:rPr>
          <w:t>to</w:t>
        </w:r>
        <w:r w:rsidRPr="00744103">
          <w:rPr>
            <w:rFonts w:cs="Open Sans"/>
            <w:i/>
            <w:color w:val="auto"/>
            <w:sz w:val="18"/>
            <w:szCs w:val="18"/>
            <w:shd w:val="clear" w:color="auto" w:fill="FFFFFF"/>
          </w:rPr>
          <w:t xml:space="preserve"> </w:t>
        </w:r>
        <w:r w:rsidRPr="00744103">
          <w:rPr>
            <w:rFonts w:cs="Open Sans"/>
            <w:color w:val="auto"/>
            <w:sz w:val="18"/>
            <w:szCs w:val="18"/>
            <w:shd w:val="clear" w:color="auto" w:fill="FFFFFF"/>
          </w:rPr>
          <w:t>ECG</w:t>
        </w:r>
        <w:r w:rsidRPr="00744103">
          <w:rPr>
            <w:rFonts w:cs="Open Sans"/>
            <w:i/>
            <w:color w:val="auto"/>
            <w:sz w:val="18"/>
            <w:szCs w:val="18"/>
            <w:shd w:val="clear" w:color="auto" w:fill="FFFFFF"/>
          </w:rPr>
          <w:t xml:space="preserve"> </w:t>
        </w:r>
        <w:r w:rsidRPr="00744103">
          <w:rPr>
            <w:rFonts w:cs="Open Sans"/>
            <w:color w:val="auto"/>
            <w:sz w:val="18"/>
            <w:szCs w:val="18"/>
            <w:shd w:val="clear" w:color="auto" w:fill="FFFFFF"/>
          </w:rPr>
          <w:t>signal</w:t>
        </w:r>
        <w:r w:rsidRPr="00744103">
          <w:rPr>
            <w:rFonts w:cs="Open Sans"/>
            <w:i/>
            <w:color w:val="auto"/>
            <w:sz w:val="18"/>
            <w:szCs w:val="18"/>
            <w:shd w:val="clear" w:color="auto" w:fill="FFFFFF"/>
          </w:rPr>
          <w:t xml:space="preserve"> </w:t>
        </w:r>
        <w:r w:rsidRPr="00744103">
          <w:rPr>
            <w:rFonts w:cs="Open Sans"/>
            <w:color w:val="auto"/>
            <w:sz w:val="18"/>
            <w:szCs w:val="18"/>
            <w:shd w:val="clear" w:color="auto" w:fill="FFFFFF"/>
          </w:rPr>
          <w:t>denoising.</w:t>
        </w:r>
        <w:r w:rsidRPr="00744103">
          <w:rPr>
            <w:rFonts w:cs="Open Sans"/>
            <w:i/>
            <w:color w:val="auto"/>
            <w:sz w:val="18"/>
            <w:szCs w:val="18"/>
            <w:shd w:val="clear" w:color="auto" w:fill="FFFFFF"/>
          </w:rPr>
          <w:t xml:space="preserve"> </w:t>
        </w:r>
        <w:r w:rsidRPr="00744103">
          <w:rPr>
            <w:rFonts w:cs="Open Sans"/>
            <w:i/>
            <w:iCs/>
            <w:color w:val="auto"/>
            <w:sz w:val="18"/>
            <w:szCs w:val="18"/>
            <w:shd w:val="clear" w:color="auto" w:fill="FFFFFF"/>
          </w:rPr>
          <w:t>Digit. Signal Processing</w:t>
        </w:r>
        <w:r w:rsidRPr="00744103">
          <w:rPr>
            <w:rFonts w:cs="Open Sans"/>
            <w:i/>
            <w:color w:val="auto"/>
            <w:sz w:val="18"/>
            <w:szCs w:val="18"/>
            <w:shd w:val="clear" w:color="auto" w:fill="FFFFFF"/>
          </w:rPr>
          <w:t xml:space="preserve"> </w:t>
        </w:r>
        <w:r w:rsidRPr="00744103">
          <w:rPr>
            <w:rFonts w:cs="Open Sans"/>
            <w:b/>
            <w:color w:val="auto"/>
            <w:sz w:val="18"/>
            <w:szCs w:val="18"/>
            <w:shd w:val="clear" w:color="auto" w:fill="FFFFFF"/>
          </w:rPr>
          <w:t>2006</w:t>
        </w:r>
        <w:r w:rsidRPr="00744103">
          <w:rPr>
            <w:rFonts w:cs="Open Sans"/>
            <w:color w:val="auto"/>
            <w:sz w:val="18"/>
            <w:szCs w:val="18"/>
            <w:shd w:val="clear" w:color="auto" w:fill="FFFFFF"/>
          </w:rPr>
          <w:t>,</w:t>
        </w:r>
        <w:r w:rsidRPr="00744103">
          <w:rPr>
            <w:rFonts w:cs="Open Sans"/>
            <w:i/>
            <w:color w:val="auto"/>
            <w:sz w:val="18"/>
            <w:szCs w:val="18"/>
            <w:shd w:val="clear" w:color="auto" w:fill="FFFFFF"/>
          </w:rPr>
          <w:t xml:space="preserve"> 16</w:t>
        </w:r>
        <w:r w:rsidRPr="00744103">
          <w:rPr>
            <w:rFonts w:cs="Open Sans"/>
            <w:color w:val="auto"/>
            <w:sz w:val="18"/>
            <w:szCs w:val="18"/>
            <w:shd w:val="clear" w:color="auto" w:fill="FFFFFF"/>
          </w:rPr>
          <w:t>,</w:t>
        </w:r>
        <w:r w:rsidRPr="00744103">
          <w:rPr>
            <w:rFonts w:cs="Open Sans"/>
            <w:i/>
            <w:color w:val="auto"/>
            <w:sz w:val="18"/>
            <w:szCs w:val="18"/>
            <w:shd w:val="clear" w:color="auto" w:fill="FFFFFF"/>
          </w:rPr>
          <w:t xml:space="preserve"> </w:t>
        </w:r>
        <w:r w:rsidRPr="00744103">
          <w:rPr>
            <w:rFonts w:cs="Open Sans"/>
            <w:color w:val="auto"/>
            <w:sz w:val="18"/>
            <w:szCs w:val="18"/>
            <w:shd w:val="clear" w:color="auto" w:fill="FFFFFF"/>
          </w:rPr>
          <w:t>275–87.</w:t>
        </w:r>
      </w:ins>
    </w:p>
    <w:p w14:paraId="0199363B" w14:textId="281FA996" w:rsidR="007F6087" w:rsidRPr="00492F38"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601" w:author="Safdar Muhammad Farhan (DOKT)" w:date="2022-12-05T14:19:00Z">
        <w:del w:id="602" w:author="Safdar Muhammad Farhan (DOKT) [2]" w:date="2022-12-06T12:06:00Z">
          <w:r w:rsidDel="0038396E">
            <w:rPr>
              <w:rFonts w:cs="Arial"/>
              <w:color w:val="auto"/>
              <w:sz w:val="18"/>
              <w:szCs w:val="18"/>
            </w:rPr>
            <w:delText>[</w:delText>
          </w:r>
          <w:r w:rsidDel="0038396E">
            <w:rPr>
              <w:rFonts w:cs="Arial"/>
              <w:color w:val="auto"/>
              <w:sz w:val="18"/>
              <w:szCs w:val="18"/>
            </w:rPr>
            <w:delText>42</w:delText>
          </w:r>
          <w:r w:rsidDel="0038396E">
            <w:rPr>
              <w:rFonts w:cs="Arial"/>
              <w:color w:val="auto"/>
              <w:sz w:val="18"/>
              <w:szCs w:val="18"/>
            </w:rPr>
            <w:delText xml:space="preserve">] </w:delText>
          </w:r>
        </w:del>
      </w:ins>
      <w:r w:rsidR="007F6087" w:rsidRPr="00492F38">
        <w:rPr>
          <w:rFonts w:cs="Arial"/>
          <w:color w:val="auto"/>
          <w:sz w:val="18"/>
          <w:szCs w:val="18"/>
        </w:rPr>
        <w:t>Discrete</w:t>
      </w:r>
      <w:r w:rsidR="007F6087" w:rsidRPr="00AD2616">
        <w:rPr>
          <w:rFonts w:cs="Arial"/>
          <w:i/>
          <w:color w:val="auto"/>
          <w:sz w:val="18"/>
          <w:szCs w:val="18"/>
        </w:rPr>
        <w:t xml:space="preserve"> </w:t>
      </w:r>
      <w:r w:rsidR="007F6087" w:rsidRPr="00492F38">
        <w:rPr>
          <w:rFonts w:cs="Arial"/>
          <w:color w:val="auto"/>
          <w:sz w:val="18"/>
          <w:szCs w:val="18"/>
        </w:rPr>
        <w:t>Wavelet</w:t>
      </w:r>
      <w:r w:rsidR="007F6087" w:rsidRPr="00AD2616">
        <w:rPr>
          <w:rFonts w:cs="Arial"/>
          <w:i/>
          <w:color w:val="auto"/>
          <w:sz w:val="18"/>
          <w:szCs w:val="18"/>
        </w:rPr>
        <w:t xml:space="preserve"> </w:t>
      </w:r>
      <w:r w:rsidR="007F6087" w:rsidRPr="00492F38">
        <w:rPr>
          <w:rFonts w:cs="Arial"/>
          <w:color w:val="auto"/>
          <w:sz w:val="18"/>
          <w:szCs w:val="18"/>
        </w:rPr>
        <w:t>Transform</w:t>
      </w:r>
      <w:r w:rsidR="007F6087" w:rsidRPr="00AD2616">
        <w:rPr>
          <w:rFonts w:cs="Arial"/>
          <w:i/>
          <w:color w:val="auto"/>
          <w:sz w:val="18"/>
          <w:szCs w:val="18"/>
        </w:rPr>
        <w:t xml:space="preserve"> </w:t>
      </w:r>
      <w:r w:rsidR="007F6087" w:rsidRPr="00492F38">
        <w:rPr>
          <w:rFonts w:cs="Arial"/>
          <w:color w:val="auto"/>
          <w:sz w:val="18"/>
          <w:szCs w:val="18"/>
        </w:rPr>
        <w:t>(DWT)—PyWavelets</w:t>
      </w:r>
      <w:r w:rsidR="007F6087" w:rsidRPr="00AD2616">
        <w:rPr>
          <w:rFonts w:cs="Arial"/>
          <w:i/>
          <w:color w:val="auto"/>
          <w:sz w:val="18"/>
          <w:szCs w:val="18"/>
        </w:rPr>
        <w:t xml:space="preserve"> </w:t>
      </w:r>
      <w:r w:rsidR="007F6087" w:rsidRPr="00492F38">
        <w:rPr>
          <w:rFonts w:cs="Arial"/>
          <w:color w:val="auto"/>
          <w:sz w:val="18"/>
          <w:szCs w:val="18"/>
        </w:rPr>
        <w:t>Documentation.</w:t>
      </w:r>
      <w:r w:rsidR="007F6087" w:rsidRPr="00AD2616">
        <w:rPr>
          <w:rFonts w:cs="Arial"/>
          <w:i/>
          <w:color w:val="auto"/>
          <w:sz w:val="18"/>
          <w:szCs w:val="18"/>
        </w:rPr>
        <w:t xml:space="preserve"> </w:t>
      </w:r>
      <w:del w:id="603" w:author="Safdar Muhammad Farhan (DOKT)" w:date="2022-12-05T14:03:00Z">
        <w:r w:rsidR="007F6087" w:rsidRPr="00DF6860" w:rsidDel="00BE3723">
          <w:rPr>
            <w:rFonts w:cs="Arial"/>
            <w:color w:val="auto"/>
            <w:sz w:val="18"/>
            <w:szCs w:val="18"/>
            <w:highlight w:val="yellow"/>
          </w:rPr>
          <w:delText>pywavelets</w:delText>
        </w:r>
        <w:commentRangeStart w:id="604"/>
        <w:commentRangeStart w:id="605"/>
        <w:r w:rsidR="007F6087" w:rsidRPr="00DF6860" w:rsidDel="00BE3723">
          <w:rPr>
            <w:rFonts w:cs="Arial"/>
            <w:color w:val="auto"/>
            <w:sz w:val="18"/>
            <w:szCs w:val="18"/>
            <w:highlight w:val="yellow"/>
          </w:rPr>
          <w:delText>.</w:delText>
        </w:r>
        <w:commentRangeEnd w:id="604"/>
        <w:r w:rsidR="007F6087" w:rsidDel="00BE3723">
          <w:rPr>
            <w:rStyle w:val="CommentReference"/>
          </w:rPr>
          <w:commentReference w:id="604"/>
        </w:r>
      </w:del>
      <w:commentRangeEnd w:id="605"/>
      <w:r w:rsidR="00BE3723">
        <w:rPr>
          <w:rStyle w:val="CommentReference"/>
        </w:rPr>
        <w:commentReference w:id="605"/>
      </w:r>
      <w:del w:id="606" w:author="Safdar Muhammad Farhan (DOKT)" w:date="2022-12-05T14:03:00Z">
        <w:r w:rsidR="007F6087" w:rsidRPr="00DF6860" w:rsidDel="00BE3723">
          <w:rPr>
            <w:rFonts w:cs="Arial"/>
            <w:color w:val="auto"/>
            <w:sz w:val="18"/>
            <w:szCs w:val="18"/>
            <w:highlight w:val="yellow"/>
          </w:rPr>
          <w:delText>readthedocs.io</w:delText>
        </w:r>
        <w:r w:rsidR="007F6087" w:rsidDel="00BE3723">
          <w:rPr>
            <w:rFonts w:cs="Arial"/>
            <w:color w:val="auto"/>
            <w:sz w:val="18"/>
            <w:szCs w:val="18"/>
          </w:rPr>
          <w:delText>.</w:delText>
        </w:r>
        <w:r w:rsidR="007F6087" w:rsidRPr="00AD2616" w:rsidDel="00BE3723">
          <w:rPr>
            <w:rFonts w:cs="Arial"/>
            <w:i/>
            <w:color w:val="auto"/>
            <w:sz w:val="18"/>
            <w:szCs w:val="18"/>
          </w:rPr>
          <w:delText xml:space="preserve"> </w:delText>
        </w:r>
      </w:del>
      <w:r w:rsidR="007F6087" w:rsidRPr="00492F38">
        <w:rPr>
          <w:rFonts w:cs="Arial"/>
          <w:color w:val="auto"/>
          <w:sz w:val="18"/>
          <w:szCs w:val="18"/>
        </w:rPr>
        <w:t>Available</w:t>
      </w:r>
      <w:r w:rsidR="007F6087" w:rsidRPr="00AD2616">
        <w:rPr>
          <w:rFonts w:cs="Arial"/>
          <w:i/>
          <w:color w:val="auto"/>
          <w:sz w:val="18"/>
          <w:szCs w:val="18"/>
        </w:rPr>
        <w:t xml:space="preserve"> </w:t>
      </w:r>
      <w:r w:rsidR="007F6087" w:rsidRPr="00492F38">
        <w:rPr>
          <w:rFonts w:cs="Arial"/>
          <w:color w:val="auto"/>
          <w:sz w:val="18"/>
          <w:szCs w:val="18"/>
        </w:rPr>
        <w:t>online:</w:t>
      </w:r>
      <w:r w:rsidR="007F6087" w:rsidRPr="00AD2616">
        <w:rPr>
          <w:rFonts w:cs="Arial"/>
          <w:i/>
          <w:color w:val="auto"/>
          <w:sz w:val="18"/>
          <w:szCs w:val="18"/>
        </w:rPr>
        <w:t xml:space="preserve"> </w:t>
      </w:r>
      <w:r w:rsidR="007F6087" w:rsidRPr="00492F38">
        <w:rPr>
          <w:rFonts w:cs="Arial"/>
          <w:color w:val="auto"/>
          <w:sz w:val="18"/>
          <w:szCs w:val="18"/>
        </w:rPr>
        <w:t>https://pywavelets.readthedocs.io/en/latest/ref/dwt-discrete-wavelet-transform.html</w:t>
      </w:r>
      <w:r w:rsidR="007F6087" w:rsidRPr="00AD2616">
        <w:rPr>
          <w:rFonts w:cs="Arial"/>
          <w:i/>
          <w:color w:val="auto"/>
          <w:sz w:val="18"/>
          <w:szCs w:val="18"/>
        </w:rPr>
        <w:t xml:space="preserve"> </w:t>
      </w:r>
      <w:r w:rsidR="007F6087" w:rsidRPr="00492F38">
        <w:rPr>
          <w:rFonts w:cs="Arial"/>
          <w:color w:val="auto"/>
          <w:sz w:val="18"/>
          <w:szCs w:val="18"/>
        </w:rPr>
        <w:t>(accessed</w:t>
      </w:r>
      <w:r w:rsidR="007F6087" w:rsidRPr="00AD2616">
        <w:rPr>
          <w:rFonts w:cs="Arial"/>
          <w:i/>
          <w:color w:val="auto"/>
          <w:sz w:val="18"/>
          <w:szCs w:val="18"/>
        </w:rPr>
        <w:t xml:space="preserve"> </w:t>
      </w:r>
      <w:r w:rsidR="007F6087" w:rsidRPr="00492F38">
        <w:rPr>
          <w:rFonts w:cs="Arial"/>
          <w:color w:val="auto"/>
          <w:sz w:val="18"/>
          <w:szCs w:val="18"/>
        </w:rPr>
        <w:t>on</w:t>
      </w:r>
      <w:r w:rsidR="007F6087" w:rsidRPr="00AD2616">
        <w:rPr>
          <w:rFonts w:cs="Arial"/>
          <w:i/>
          <w:color w:val="auto"/>
          <w:sz w:val="18"/>
          <w:szCs w:val="18"/>
        </w:rPr>
        <w:t xml:space="preserve"> </w:t>
      </w:r>
      <w:r w:rsidR="007F6087" w:rsidRPr="00492F38">
        <w:rPr>
          <w:rFonts w:cs="Arial"/>
          <w:color w:val="auto"/>
          <w:sz w:val="18"/>
          <w:szCs w:val="18"/>
        </w:rPr>
        <w:t>10</w:t>
      </w:r>
      <w:r w:rsidR="007F6087" w:rsidRPr="00AD2616">
        <w:rPr>
          <w:rFonts w:cs="Arial"/>
          <w:i/>
          <w:color w:val="auto"/>
          <w:sz w:val="18"/>
          <w:szCs w:val="18"/>
        </w:rPr>
        <w:t xml:space="preserve"> </w:t>
      </w:r>
      <w:r w:rsidR="007F6087" w:rsidRPr="00492F38">
        <w:rPr>
          <w:rFonts w:cs="Arial"/>
          <w:color w:val="auto"/>
          <w:sz w:val="18"/>
          <w:szCs w:val="18"/>
        </w:rPr>
        <w:t>May</w:t>
      </w:r>
      <w:r w:rsidR="007F6087" w:rsidRPr="00AD2616">
        <w:rPr>
          <w:rFonts w:cs="Arial"/>
          <w:i/>
          <w:color w:val="auto"/>
          <w:sz w:val="18"/>
          <w:szCs w:val="18"/>
        </w:rPr>
        <w:t xml:space="preserve"> </w:t>
      </w:r>
      <w:r w:rsidR="007F6087" w:rsidRPr="00492F38">
        <w:rPr>
          <w:rFonts w:cs="Arial"/>
          <w:color w:val="auto"/>
          <w:sz w:val="18"/>
          <w:szCs w:val="18"/>
        </w:rPr>
        <w:t>2022).</w:t>
      </w:r>
    </w:p>
    <w:p w14:paraId="6DC219EC" w14:textId="61B9A21A" w:rsidR="007F6087" w:rsidRPr="0092751E" w:rsidRDefault="00DA44CF" w:rsidP="007F6087">
      <w:pPr>
        <w:pStyle w:val="ListParagraph"/>
        <w:numPr>
          <w:ilvl w:val="0"/>
          <w:numId w:val="29"/>
        </w:numPr>
        <w:adjustRightInd w:val="0"/>
        <w:snapToGrid w:val="0"/>
        <w:spacing w:line="228" w:lineRule="auto"/>
        <w:ind w:left="425" w:hanging="425"/>
        <w:contextualSpacing w:val="0"/>
        <w:rPr>
          <w:rFonts w:cs="Arial"/>
          <w:color w:val="auto"/>
          <w:sz w:val="18"/>
          <w:szCs w:val="18"/>
        </w:rPr>
      </w:pPr>
      <w:ins w:id="607" w:author="Safdar Muhammad Farhan (DOKT)" w:date="2022-12-05T14:19:00Z">
        <w:del w:id="608" w:author="Safdar Muhammad Farhan (DOKT) [2]" w:date="2022-12-06T12:06:00Z">
          <w:r w:rsidDel="0038396E">
            <w:rPr>
              <w:rFonts w:cs="Arial"/>
              <w:color w:val="auto"/>
              <w:sz w:val="18"/>
              <w:szCs w:val="18"/>
            </w:rPr>
            <w:delText xml:space="preserve">[43] </w:delText>
          </w:r>
        </w:del>
      </w:ins>
      <w:r w:rsidR="007F6087" w:rsidRPr="00492F38">
        <w:rPr>
          <w:rFonts w:cs="Arial"/>
          <w:color w:val="auto"/>
          <w:sz w:val="18"/>
          <w:szCs w:val="18"/>
        </w:rPr>
        <w:t>Vantuch,</w:t>
      </w:r>
      <w:r w:rsidR="007F6087" w:rsidRPr="00AD2616">
        <w:rPr>
          <w:rFonts w:cs="Arial"/>
          <w:i/>
          <w:color w:val="auto"/>
          <w:sz w:val="18"/>
          <w:szCs w:val="18"/>
        </w:rPr>
        <w:t xml:space="preserve"> </w:t>
      </w:r>
      <w:r w:rsidR="007F6087" w:rsidRPr="00492F38">
        <w:rPr>
          <w:rFonts w:cs="Arial"/>
          <w:color w:val="auto"/>
          <w:sz w:val="18"/>
          <w:szCs w:val="18"/>
        </w:rPr>
        <w:t>T.</w:t>
      </w:r>
      <w:r w:rsidR="007F6087" w:rsidRPr="00AD2616">
        <w:rPr>
          <w:rFonts w:cs="Arial"/>
          <w:i/>
          <w:color w:val="auto"/>
          <w:sz w:val="18"/>
          <w:szCs w:val="18"/>
        </w:rPr>
        <w:t xml:space="preserve"> </w:t>
      </w:r>
      <w:r w:rsidR="007F6087" w:rsidRPr="00492F38">
        <w:rPr>
          <w:rFonts w:cs="Arial"/>
          <w:color w:val="auto"/>
          <w:sz w:val="18"/>
          <w:szCs w:val="18"/>
        </w:rPr>
        <w:t>Analysis</w:t>
      </w:r>
      <w:r w:rsidR="007F6087" w:rsidRPr="00AD2616">
        <w:rPr>
          <w:rFonts w:cs="Arial"/>
          <w:i/>
          <w:color w:val="auto"/>
          <w:sz w:val="18"/>
          <w:szCs w:val="18"/>
        </w:rPr>
        <w:t xml:space="preserve"> </w:t>
      </w:r>
      <w:r w:rsidR="007F6087" w:rsidRPr="00492F38">
        <w:rPr>
          <w:rFonts w:cs="Arial"/>
          <w:color w:val="auto"/>
          <w:sz w:val="18"/>
          <w:szCs w:val="18"/>
        </w:rPr>
        <w:t>of</w:t>
      </w:r>
      <w:r w:rsidR="007F6087" w:rsidRPr="00AD2616">
        <w:rPr>
          <w:rFonts w:cs="Arial"/>
          <w:i/>
          <w:color w:val="auto"/>
          <w:sz w:val="18"/>
          <w:szCs w:val="18"/>
        </w:rPr>
        <w:t xml:space="preserve"> </w:t>
      </w:r>
      <w:r w:rsidR="007F6087" w:rsidRPr="00492F38">
        <w:rPr>
          <w:rFonts w:cs="Arial"/>
          <w:color w:val="auto"/>
          <w:sz w:val="18"/>
          <w:szCs w:val="18"/>
        </w:rPr>
        <w:t>Time</w:t>
      </w:r>
      <w:r w:rsidR="007F6087" w:rsidRPr="00AD2616">
        <w:rPr>
          <w:rFonts w:cs="Arial"/>
          <w:i/>
          <w:color w:val="auto"/>
          <w:sz w:val="18"/>
          <w:szCs w:val="18"/>
        </w:rPr>
        <w:t xml:space="preserve"> </w:t>
      </w:r>
      <w:r w:rsidR="007F6087" w:rsidRPr="00492F38">
        <w:rPr>
          <w:rFonts w:cs="Arial"/>
          <w:color w:val="auto"/>
          <w:sz w:val="18"/>
          <w:szCs w:val="18"/>
        </w:rPr>
        <w:t>Series</w:t>
      </w:r>
      <w:r w:rsidR="007F6087" w:rsidRPr="00AD2616">
        <w:rPr>
          <w:rFonts w:cs="Arial"/>
          <w:i/>
          <w:color w:val="auto"/>
          <w:sz w:val="18"/>
          <w:szCs w:val="18"/>
        </w:rPr>
        <w:t xml:space="preserve"> </w:t>
      </w:r>
      <w:r w:rsidR="007F6087" w:rsidRPr="00492F38">
        <w:rPr>
          <w:rFonts w:cs="Arial"/>
          <w:color w:val="auto"/>
          <w:sz w:val="18"/>
          <w:szCs w:val="18"/>
        </w:rPr>
        <w:t>Data.</w:t>
      </w:r>
      <w:r w:rsidR="007F6087" w:rsidRPr="00AD2616">
        <w:rPr>
          <w:rFonts w:cs="Arial"/>
          <w:i/>
          <w:color w:val="auto"/>
          <w:sz w:val="18"/>
          <w:szCs w:val="18"/>
        </w:rPr>
        <w:t xml:space="preserve"> </w:t>
      </w:r>
      <w:r w:rsidR="007F6087" w:rsidRPr="00492F38">
        <w:rPr>
          <w:rFonts w:cs="Arial"/>
          <w:color w:val="auto"/>
          <w:sz w:val="18"/>
          <w:szCs w:val="18"/>
        </w:rPr>
        <w:t>Ostrava,</w:t>
      </w:r>
      <w:r w:rsidR="007F6087" w:rsidRPr="00AD2616">
        <w:rPr>
          <w:rFonts w:cs="Arial"/>
          <w:i/>
          <w:color w:val="auto"/>
          <w:sz w:val="18"/>
          <w:szCs w:val="18"/>
        </w:rPr>
        <w:t xml:space="preserve"> </w:t>
      </w:r>
      <w:r w:rsidR="007F6087" w:rsidRPr="00492F38">
        <w:rPr>
          <w:rFonts w:cs="Arial"/>
          <w:color w:val="auto"/>
          <w:sz w:val="18"/>
          <w:szCs w:val="18"/>
        </w:rPr>
        <w:t>20</w:t>
      </w:r>
      <w:r w:rsidR="007F6087" w:rsidRPr="00492F38">
        <w:rPr>
          <w:rFonts w:eastAsiaTheme="minorHAnsi" w:cs="Arial"/>
          <w:color w:val="auto"/>
          <w:sz w:val="18"/>
          <w:szCs w:val="18"/>
          <w:lang w:eastAsia="en-US"/>
        </w:rPr>
        <w:t>18.</w:t>
      </w:r>
      <w:r w:rsidR="007F6087" w:rsidRPr="00AD2616">
        <w:rPr>
          <w:rFonts w:eastAsiaTheme="minorHAnsi" w:cs="Arial"/>
          <w:i/>
          <w:color w:val="auto"/>
          <w:sz w:val="18"/>
          <w:szCs w:val="18"/>
          <w:lang w:eastAsia="en-US"/>
        </w:rPr>
        <w:t xml:space="preserve"> </w:t>
      </w:r>
      <w:r w:rsidR="007F6087" w:rsidRPr="00492F38">
        <w:rPr>
          <w:rFonts w:cs="Arial"/>
          <w:color w:val="auto"/>
          <w:sz w:val="18"/>
          <w:szCs w:val="18"/>
        </w:rPr>
        <w:t>Doctoral</w:t>
      </w:r>
      <w:r w:rsidR="007F6087" w:rsidRPr="00AD2616">
        <w:rPr>
          <w:rFonts w:cs="Arial"/>
          <w:i/>
          <w:color w:val="auto"/>
          <w:sz w:val="18"/>
          <w:szCs w:val="18"/>
        </w:rPr>
        <w:t xml:space="preserve"> </w:t>
      </w:r>
      <w:r w:rsidR="007F6087" w:rsidRPr="00492F38">
        <w:rPr>
          <w:rFonts w:cs="Arial"/>
          <w:color w:val="auto"/>
          <w:sz w:val="18"/>
          <w:szCs w:val="18"/>
        </w:rPr>
        <w:t>Theses,</w:t>
      </w:r>
      <w:r w:rsidR="007F6087" w:rsidRPr="00AD2616">
        <w:rPr>
          <w:rFonts w:cs="Arial"/>
          <w:i/>
          <w:color w:val="auto"/>
          <w:sz w:val="18"/>
          <w:szCs w:val="18"/>
        </w:rPr>
        <w:t xml:space="preserve"> </w:t>
      </w:r>
      <w:r w:rsidR="007F6087" w:rsidRPr="00492F38">
        <w:rPr>
          <w:rFonts w:cs="Arial"/>
          <w:color w:val="auto"/>
          <w:sz w:val="18"/>
          <w:szCs w:val="18"/>
        </w:rPr>
        <w:t>Dissertations.</w:t>
      </w:r>
      <w:r w:rsidR="007F6087" w:rsidRPr="00AD2616">
        <w:rPr>
          <w:rFonts w:cs="Arial"/>
          <w:i/>
          <w:color w:val="auto"/>
          <w:sz w:val="18"/>
          <w:szCs w:val="18"/>
        </w:rPr>
        <w:t xml:space="preserve"> </w:t>
      </w:r>
      <w:r w:rsidR="007F6087" w:rsidRPr="00492F38">
        <w:rPr>
          <w:rFonts w:cs="Arial"/>
          <w:color w:val="auto"/>
          <w:sz w:val="18"/>
          <w:szCs w:val="18"/>
        </w:rPr>
        <w:t>VŠB-Technical</w:t>
      </w:r>
      <w:r w:rsidR="007F6087" w:rsidRPr="00AD2616">
        <w:rPr>
          <w:rFonts w:cs="Arial"/>
          <w:i/>
          <w:color w:val="auto"/>
          <w:sz w:val="18"/>
          <w:szCs w:val="18"/>
        </w:rPr>
        <w:t xml:space="preserve"> </w:t>
      </w:r>
      <w:r w:rsidR="007F6087" w:rsidRPr="00492F38">
        <w:rPr>
          <w:rFonts w:cs="Arial"/>
          <w:color w:val="auto"/>
          <w:sz w:val="18"/>
          <w:szCs w:val="18"/>
        </w:rPr>
        <w:t>University</w:t>
      </w:r>
      <w:r w:rsidR="007F6087" w:rsidRPr="00AD2616">
        <w:rPr>
          <w:rFonts w:cs="Arial"/>
          <w:i/>
          <w:color w:val="auto"/>
          <w:sz w:val="18"/>
          <w:szCs w:val="18"/>
        </w:rPr>
        <w:t xml:space="preserve"> </w:t>
      </w:r>
      <w:r w:rsidR="007F6087" w:rsidRPr="00492F38">
        <w:rPr>
          <w:rFonts w:cs="Arial"/>
          <w:color w:val="auto"/>
          <w:sz w:val="18"/>
          <w:szCs w:val="18"/>
        </w:rPr>
        <w:t>of</w:t>
      </w:r>
      <w:r w:rsidR="007F6087" w:rsidRPr="00AD2616">
        <w:rPr>
          <w:rFonts w:cs="Arial"/>
          <w:i/>
          <w:color w:val="auto"/>
          <w:sz w:val="18"/>
          <w:szCs w:val="18"/>
        </w:rPr>
        <w:t xml:space="preserve"> </w:t>
      </w:r>
      <w:r w:rsidR="007F6087" w:rsidRPr="00492F38">
        <w:rPr>
          <w:rFonts w:cs="Arial"/>
          <w:color w:val="auto"/>
          <w:sz w:val="18"/>
          <w:szCs w:val="18"/>
        </w:rPr>
        <w:t>Ostrava,</w:t>
      </w:r>
      <w:r w:rsidR="007F6087" w:rsidRPr="00AD2616">
        <w:rPr>
          <w:rFonts w:cs="Arial"/>
          <w:i/>
          <w:color w:val="auto"/>
          <w:sz w:val="18"/>
          <w:szCs w:val="18"/>
        </w:rPr>
        <w:t xml:space="preserve"> </w:t>
      </w:r>
      <w:r w:rsidR="007F6087" w:rsidRPr="00492F38">
        <w:rPr>
          <w:rFonts w:cs="Arial"/>
          <w:color w:val="auto"/>
          <w:sz w:val="18"/>
          <w:szCs w:val="18"/>
        </w:rPr>
        <w:t>Fakulta</w:t>
      </w:r>
      <w:r w:rsidR="007F6087" w:rsidRPr="00AD2616">
        <w:rPr>
          <w:rFonts w:cs="Arial"/>
          <w:i/>
          <w:color w:val="auto"/>
          <w:sz w:val="18"/>
          <w:szCs w:val="18"/>
        </w:rPr>
        <w:t xml:space="preserve"> </w:t>
      </w:r>
      <w:r w:rsidR="007F6087" w:rsidRPr="00492F38">
        <w:rPr>
          <w:rFonts w:cs="Arial"/>
          <w:color w:val="auto"/>
          <w:sz w:val="18"/>
          <w:szCs w:val="18"/>
        </w:rPr>
        <w:t>Elektrotechniky</w:t>
      </w:r>
      <w:r w:rsidR="007F6087" w:rsidRPr="00AD2616">
        <w:rPr>
          <w:rFonts w:cs="Arial"/>
          <w:i/>
          <w:color w:val="auto"/>
          <w:sz w:val="18"/>
          <w:szCs w:val="18"/>
        </w:rPr>
        <w:t xml:space="preserve"> </w:t>
      </w:r>
      <w:r w:rsidR="007F6087" w:rsidRPr="00492F38">
        <w:rPr>
          <w:rFonts w:cs="Arial"/>
          <w:color w:val="auto"/>
          <w:sz w:val="18"/>
          <w:szCs w:val="18"/>
        </w:rPr>
        <w:t>a</w:t>
      </w:r>
      <w:r w:rsidR="007F6087" w:rsidRPr="00AD2616">
        <w:rPr>
          <w:rFonts w:cs="Arial"/>
          <w:i/>
          <w:color w:val="auto"/>
          <w:sz w:val="18"/>
          <w:szCs w:val="18"/>
        </w:rPr>
        <w:t xml:space="preserve"> </w:t>
      </w:r>
      <w:r w:rsidR="007F6087" w:rsidRPr="00492F38">
        <w:rPr>
          <w:rFonts w:cs="Arial"/>
          <w:color w:val="auto"/>
          <w:sz w:val="18"/>
          <w:szCs w:val="18"/>
        </w:rPr>
        <w:t>Informatiky.</w:t>
      </w:r>
      <w:r w:rsidR="007F6087" w:rsidRPr="00AD2616">
        <w:rPr>
          <w:rFonts w:cs="Arial"/>
          <w:i/>
          <w:color w:val="auto"/>
          <w:sz w:val="18"/>
          <w:szCs w:val="18"/>
        </w:rPr>
        <w:t xml:space="preserve"> </w:t>
      </w:r>
      <w:r w:rsidR="007F6087" w:rsidRPr="00492F38">
        <w:rPr>
          <w:rFonts w:cs="Arial"/>
          <w:color w:val="auto"/>
          <w:sz w:val="18"/>
          <w:szCs w:val="18"/>
        </w:rPr>
        <w:t>Thesis</w:t>
      </w:r>
      <w:r w:rsidR="007F6087" w:rsidRPr="00AD2616">
        <w:rPr>
          <w:rFonts w:cs="Arial"/>
          <w:i/>
          <w:color w:val="auto"/>
          <w:sz w:val="18"/>
          <w:szCs w:val="18"/>
        </w:rPr>
        <w:t xml:space="preserve"> </w:t>
      </w:r>
      <w:r w:rsidR="007F6087" w:rsidRPr="00492F38">
        <w:rPr>
          <w:rFonts w:cs="Arial"/>
          <w:color w:val="auto"/>
          <w:sz w:val="18"/>
          <w:szCs w:val="18"/>
        </w:rPr>
        <w:t>Supervisor</w:t>
      </w:r>
      <w:r w:rsidR="007F6087" w:rsidRPr="00AD2616">
        <w:rPr>
          <w:rFonts w:cs="Arial"/>
          <w:i/>
          <w:color w:val="auto"/>
          <w:sz w:val="18"/>
          <w:szCs w:val="18"/>
        </w:rPr>
        <w:t xml:space="preserve"> </w:t>
      </w:r>
      <w:r w:rsidR="007F6087" w:rsidRPr="00492F38">
        <w:rPr>
          <w:rFonts w:cs="Arial"/>
          <w:color w:val="auto"/>
          <w:sz w:val="18"/>
          <w:szCs w:val="18"/>
        </w:rPr>
        <w:t>Ivan</w:t>
      </w:r>
      <w:r w:rsidR="007F6087" w:rsidRPr="00AD2616">
        <w:rPr>
          <w:rFonts w:cs="Arial"/>
          <w:i/>
          <w:color w:val="auto"/>
          <w:sz w:val="18"/>
          <w:szCs w:val="18"/>
        </w:rPr>
        <w:t xml:space="preserve"> </w:t>
      </w:r>
      <w:r w:rsidR="007F6087" w:rsidRPr="00492F38">
        <w:rPr>
          <w:rFonts w:cs="Arial"/>
          <w:color w:val="auto"/>
          <w:sz w:val="18"/>
          <w:szCs w:val="18"/>
        </w:rPr>
        <w:t>Zelinka.</w:t>
      </w:r>
      <w:r w:rsidR="007F6087" w:rsidRPr="00AD2616">
        <w:rPr>
          <w:rFonts w:cs="Arial"/>
          <w:i/>
          <w:color w:val="auto"/>
          <w:sz w:val="18"/>
          <w:szCs w:val="18"/>
        </w:rPr>
        <w:t xml:space="preserve"> </w:t>
      </w:r>
      <w:r w:rsidR="007F6087" w:rsidRPr="00492F38">
        <w:rPr>
          <w:rFonts w:cs="Arial"/>
          <w:color w:val="auto"/>
          <w:sz w:val="18"/>
          <w:szCs w:val="18"/>
        </w:rPr>
        <w:t>Available</w:t>
      </w:r>
      <w:r w:rsidR="007F6087" w:rsidRPr="00AD2616">
        <w:rPr>
          <w:rFonts w:cs="Arial"/>
          <w:i/>
          <w:color w:val="auto"/>
          <w:sz w:val="18"/>
          <w:szCs w:val="18"/>
        </w:rPr>
        <w:t xml:space="preserve"> </w:t>
      </w:r>
      <w:r w:rsidR="007F6087" w:rsidRPr="00492F38">
        <w:rPr>
          <w:rFonts w:cs="Arial"/>
          <w:color w:val="auto"/>
          <w:sz w:val="18"/>
          <w:szCs w:val="18"/>
        </w:rPr>
        <w:t>online:</w:t>
      </w:r>
      <w:r w:rsidR="007F6087" w:rsidRPr="00AD2616">
        <w:rPr>
          <w:rFonts w:cs="Arial"/>
          <w:i/>
          <w:color w:val="auto"/>
          <w:sz w:val="18"/>
          <w:szCs w:val="18"/>
        </w:rPr>
        <w:t xml:space="preserve"> </w:t>
      </w:r>
      <w:r w:rsidR="007F6087" w:rsidRPr="00492F38">
        <w:rPr>
          <w:rFonts w:eastAsiaTheme="minorHAnsi" w:cs="Arial"/>
          <w:color w:val="auto"/>
          <w:sz w:val="18"/>
          <w:szCs w:val="18"/>
          <w:lang w:eastAsia="en-US"/>
        </w:rPr>
        <w:t>http://dspace.vsb.cz/bitstream/handle/10084/133114/VAN431_FEI_P1807_1801V001_2018.pdf</w:t>
      </w:r>
      <w:r w:rsidR="007F6087" w:rsidRPr="00AD2616">
        <w:rPr>
          <w:rFonts w:eastAsiaTheme="minorHAnsi" w:cs="Arial"/>
          <w:i/>
          <w:color w:val="auto"/>
          <w:sz w:val="18"/>
          <w:szCs w:val="18"/>
          <w:lang w:eastAsia="en-US"/>
        </w:rPr>
        <w:t xml:space="preserve"> </w:t>
      </w:r>
      <w:r w:rsidR="007F6087" w:rsidRPr="00492F38">
        <w:rPr>
          <w:rFonts w:eastAsiaTheme="minorHAnsi" w:cs="Arial"/>
          <w:color w:val="auto"/>
          <w:sz w:val="18"/>
          <w:szCs w:val="18"/>
          <w:lang w:eastAsia="en-US"/>
        </w:rPr>
        <w:t>(accessed</w:t>
      </w:r>
      <w:r w:rsidR="007F6087" w:rsidRPr="00AD2616">
        <w:rPr>
          <w:rFonts w:eastAsiaTheme="minorHAnsi" w:cs="Arial"/>
          <w:i/>
          <w:color w:val="auto"/>
          <w:sz w:val="18"/>
          <w:szCs w:val="18"/>
          <w:lang w:eastAsia="en-US"/>
        </w:rPr>
        <w:t xml:space="preserve"> </w:t>
      </w:r>
      <w:r w:rsidR="007F6087" w:rsidRPr="00492F38">
        <w:rPr>
          <w:rFonts w:eastAsiaTheme="minorHAnsi" w:cs="Arial"/>
          <w:color w:val="auto"/>
          <w:sz w:val="18"/>
          <w:szCs w:val="18"/>
          <w:lang w:eastAsia="en-US"/>
        </w:rPr>
        <w:t>on</w:t>
      </w:r>
      <w:r w:rsidR="007F6087" w:rsidRPr="00AD2616">
        <w:rPr>
          <w:rFonts w:eastAsiaTheme="minorHAnsi" w:cs="Arial"/>
          <w:i/>
          <w:color w:val="auto"/>
          <w:sz w:val="18"/>
          <w:szCs w:val="18"/>
          <w:lang w:eastAsia="en-US"/>
        </w:rPr>
        <w:t xml:space="preserve"> </w:t>
      </w:r>
      <w:r w:rsidR="007F6087" w:rsidRPr="00C6356D">
        <w:rPr>
          <w:rFonts w:cs="Arial"/>
          <w:color w:val="auto"/>
          <w:sz w:val="18"/>
          <w:szCs w:val="18"/>
          <w:highlight w:val="yellow"/>
        </w:rPr>
        <w:t>10</w:t>
      </w:r>
      <w:r w:rsidR="007F6087" w:rsidRPr="00AD2616">
        <w:rPr>
          <w:rFonts w:cs="Arial"/>
          <w:i/>
          <w:color w:val="auto"/>
          <w:sz w:val="18"/>
          <w:szCs w:val="18"/>
          <w:highlight w:val="yellow"/>
        </w:rPr>
        <w:t xml:space="preserve"> </w:t>
      </w:r>
      <w:commentRangeStart w:id="609"/>
      <w:commentRangeStart w:id="610"/>
      <w:r w:rsidR="007F6087" w:rsidRPr="00C6356D">
        <w:rPr>
          <w:rFonts w:cs="Arial"/>
          <w:color w:val="auto"/>
          <w:sz w:val="18"/>
          <w:szCs w:val="18"/>
          <w:highlight w:val="yellow"/>
        </w:rPr>
        <w:t>May</w:t>
      </w:r>
      <w:r w:rsidR="007F6087" w:rsidRPr="00AD2616">
        <w:rPr>
          <w:rFonts w:cs="Arial"/>
          <w:i/>
          <w:color w:val="auto"/>
          <w:sz w:val="18"/>
          <w:szCs w:val="18"/>
          <w:highlight w:val="yellow"/>
        </w:rPr>
        <w:t xml:space="preserve"> </w:t>
      </w:r>
      <w:commentRangeEnd w:id="609"/>
      <w:r w:rsidR="007F6087">
        <w:rPr>
          <w:rStyle w:val="CommentReference"/>
        </w:rPr>
        <w:commentReference w:id="609"/>
      </w:r>
      <w:commentRangeEnd w:id="610"/>
      <w:r w:rsidR="00BE3723">
        <w:rPr>
          <w:rStyle w:val="CommentReference"/>
        </w:rPr>
        <w:commentReference w:id="610"/>
      </w:r>
      <w:r w:rsidR="007F6087" w:rsidRPr="00C6356D">
        <w:rPr>
          <w:rFonts w:cs="Arial"/>
          <w:color w:val="auto"/>
          <w:sz w:val="18"/>
          <w:szCs w:val="18"/>
          <w:highlight w:val="yellow"/>
        </w:rPr>
        <w:t>2022</w:t>
      </w:r>
      <w:r w:rsidR="007F6087">
        <w:rPr>
          <w:rFonts w:eastAsiaTheme="minorHAnsi" w:cs="Arial"/>
          <w:color w:val="auto"/>
          <w:sz w:val="18"/>
          <w:szCs w:val="18"/>
          <w:lang w:eastAsia="en-US"/>
        </w:rPr>
        <w:t>)</w:t>
      </w:r>
      <w:r w:rsidR="007F6087" w:rsidRPr="0092751E">
        <w:rPr>
          <w:rFonts w:eastAsiaTheme="minorHAnsi" w:cs="Arial"/>
          <w:color w:val="auto"/>
          <w:sz w:val="18"/>
          <w:szCs w:val="18"/>
          <w:lang w:eastAsia="en-US"/>
        </w:rPr>
        <w:t>.</w:t>
      </w:r>
    </w:p>
    <w:p w14:paraId="3BD8788E" w14:textId="163E2368" w:rsidR="00BC54D7" w:rsidRDefault="00DA44CF" w:rsidP="00BC54D7">
      <w:pPr>
        <w:pStyle w:val="ListParagraph"/>
        <w:numPr>
          <w:ilvl w:val="0"/>
          <w:numId w:val="29"/>
        </w:numPr>
        <w:adjustRightInd w:val="0"/>
        <w:snapToGrid w:val="0"/>
        <w:spacing w:line="228" w:lineRule="auto"/>
        <w:ind w:left="425" w:hanging="425"/>
        <w:contextualSpacing w:val="0"/>
        <w:rPr>
          <w:ins w:id="611" w:author="Safdar Muhammad Farhan (DOKT) [2]" w:date="2022-12-06T12:03:00Z"/>
          <w:rFonts w:cs="Arial"/>
          <w:color w:val="auto"/>
          <w:sz w:val="18"/>
          <w:szCs w:val="18"/>
        </w:rPr>
      </w:pPr>
      <w:ins w:id="612" w:author="Safdar Muhammad Farhan (DOKT)" w:date="2022-12-05T14:19:00Z">
        <w:del w:id="613" w:author="Safdar Muhammad Farhan (DOKT) [2]" w:date="2022-12-06T12:06:00Z">
          <w:r w:rsidDel="0038396E">
            <w:rPr>
              <w:rFonts w:cs="Arial"/>
              <w:color w:val="auto"/>
              <w:sz w:val="18"/>
              <w:szCs w:val="18"/>
            </w:rPr>
            <w:delText>[</w:delText>
          </w:r>
          <w:r w:rsidDel="0038396E">
            <w:rPr>
              <w:rFonts w:cs="Arial"/>
              <w:color w:val="auto"/>
              <w:sz w:val="18"/>
              <w:szCs w:val="18"/>
            </w:rPr>
            <w:delText>44</w:delText>
          </w:r>
          <w:r w:rsidDel="0038396E">
            <w:rPr>
              <w:rFonts w:cs="Arial"/>
              <w:color w:val="auto"/>
              <w:sz w:val="18"/>
              <w:szCs w:val="18"/>
            </w:rPr>
            <w:delText xml:space="preserve">] </w:delText>
          </w:r>
        </w:del>
      </w:ins>
      <w:r w:rsidR="007F6087" w:rsidRPr="0092751E">
        <w:rPr>
          <w:rFonts w:cs="Arial"/>
          <w:color w:val="auto"/>
          <w:sz w:val="18"/>
          <w:szCs w:val="18"/>
        </w:rPr>
        <w:t>Jia,</w:t>
      </w:r>
      <w:r w:rsidR="007F6087" w:rsidRPr="00AD2616">
        <w:rPr>
          <w:rFonts w:cs="Arial"/>
          <w:i/>
          <w:color w:val="auto"/>
          <w:sz w:val="18"/>
          <w:szCs w:val="18"/>
        </w:rPr>
        <w:t xml:space="preserve"> </w:t>
      </w:r>
      <w:r w:rsidR="007F6087" w:rsidRPr="0092751E">
        <w:rPr>
          <w:rFonts w:cs="Arial"/>
          <w:color w:val="auto"/>
          <w:sz w:val="18"/>
          <w:szCs w:val="18"/>
        </w:rPr>
        <w:t>H.;</w:t>
      </w:r>
      <w:r w:rsidR="007F6087" w:rsidRPr="00AD2616">
        <w:rPr>
          <w:rFonts w:cs="Arial"/>
          <w:i/>
          <w:color w:val="auto"/>
          <w:sz w:val="18"/>
          <w:szCs w:val="18"/>
        </w:rPr>
        <w:t xml:space="preserve"> </w:t>
      </w:r>
      <w:r w:rsidR="007F6087" w:rsidRPr="0092751E">
        <w:rPr>
          <w:rFonts w:cs="Arial"/>
          <w:color w:val="auto"/>
          <w:sz w:val="18"/>
          <w:szCs w:val="18"/>
        </w:rPr>
        <w:t>Yin,</w:t>
      </w:r>
      <w:r w:rsidR="007F6087" w:rsidRPr="00AD2616">
        <w:rPr>
          <w:rFonts w:cs="Arial"/>
          <w:i/>
          <w:color w:val="auto"/>
          <w:sz w:val="18"/>
          <w:szCs w:val="18"/>
        </w:rPr>
        <w:t xml:space="preserve"> </w:t>
      </w:r>
      <w:r w:rsidR="007F6087" w:rsidRPr="0092751E">
        <w:rPr>
          <w:rFonts w:cs="Arial"/>
          <w:color w:val="auto"/>
          <w:sz w:val="18"/>
          <w:szCs w:val="18"/>
        </w:rPr>
        <w:t>Q.;</w:t>
      </w:r>
      <w:r w:rsidR="007F6087" w:rsidRPr="00AD2616">
        <w:rPr>
          <w:rFonts w:cs="Arial"/>
          <w:i/>
          <w:color w:val="auto"/>
          <w:sz w:val="18"/>
          <w:szCs w:val="18"/>
        </w:rPr>
        <w:t xml:space="preserve"> </w:t>
      </w:r>
      <w:r w:rsidR="007F6087" w:rsidRPr="0092751E">
        <w:rPr>
          <w:rFonts w:cs="Arial"/>
          <w:color w:val="auto"/>
          <w:sz w:val="18"/>
          <w:szCs w:val="18"/>
        </w:rPr>
        <w:t>Lu,</w:t>
      </w:r>
      <w:r w:rsidR="007F6087" w:rsidRPr="00AD2616">
        <w:rPr>
          <w:rFonts w:cs="Arial"/>
          <w:i/>
          <w:color w:val="auto"/>
          <w:sz w:val="18"/>
          <w:szCs w:val="18"/>
        </w:rPr>
        <w:t xml:space="preserve"> </w:t>
      </w:r>
      <w:r w:rsidR="007F6087" w:rsidRPr="0092751E">
        <w:rPr>
          <w:rFonts w:cs="Arial"/>
          <w:color w:val="auto"/>
          <w:sz w:val="18"/>
          <w:szCs w:val="18"/>
        </w:rPr>
        <w:t>M.</w:t>
      </w:r>
      <w:r w:rsidR="007F6087" w:rsidRPr="00AD2616">
        <w:rPr>
          <w:rFonts w:cs="Arial"/>
          <w:i/>
          <w:color w:val="auto"/>
          <w:sz w:val="18"/>
          <w:szCs w:val="18"/>
        </w:rPr>
        <w:t xml:space="preserve"> </w:t>
      </w:r>
      <w:r w:rsidR="007F6087" w:rsidRPr="0092751E">
        <w:rPr>
          <w:rFonts w:cs="Arial"/>
          <w:color w:val="auto"/>
          <w:sz w:val="18"/>
          <w:szCs w:val="18"/>
        </w:rPr>
        <w:t>Blind-</w:t>
      </w:r>
      <w:r w:rsidR="007F6087" w:rsidRPr="006A25B7">
        <w:rPr>
          <w:rFonts w:cs="Arial"/>
          <w:color w:val="auto"/>
          <w:sz w:val="18"/>
          <w:szCs w:val="18"/>
        </w:rPr>
        <w:t>noise</w:t>
      </w:r>
      <w:r w:rsidR="007F6087" w:rsidRPr="006A25B7">
        <w:rPr>
          <w:rFonts w:cs="Arial"/>
          <w:i/>
          <w:color w:val="auto"/>
          <w:sz w:val="18"/>
          <w:szCs w:val="18"/>
        </w:rPr>
        <w:t xml:space="preserve"> </w:t>
      </w:r>
      <w:r w:rsidR="007F6087" w:rsidRPr="006A25B7">
        <w:rPr>
          <w:rFonts w:cs="Arial"/>
          <w:color w:val="auto"/>
          <w:sz w:val="18"/>
          <w:szCs w:val="18"/>
        </w:rPr>
        <w:t>image</w:t>
      </w:r>
      <w:r w:rsidR="007F6087" w:rsidRPr="006A25B7">
        <w:rPr>
          <w:rFonts w:cs="Arial"/>
          <w:i/>
          <w:color w:val="auto"/>
          <w:sz w:val="18"/>
          <w:szCs w:val="18"/>
        </w:rPr>
        <w:t xml:space="preserve"> </w:t>
      </w:r>
      <w:r w:rsidR="007F6087" w:rsidRPr="006A25B7">
        <w:rPr>
          <w:rFonts w:cs="Arial"/>
          <w:color w:val="auto"/>
          <w:sz w:val="18"/>
          <w:szCs w:val="18"/>
        </w:rPr>
        <w:t>denoising</w:t>
      </w:r>
      <w:r w:rsidR="007F6087" w:rsidRPr="006A25B7">
        <w:rPr>
          <w:rFonts w:cs="Arial"/>
          <w:i/>
          <w:color w:val="auto"/>
          <w:sz w:val="18"/>
          <w:szCs w:val="18"/>
        </w:rPr>
        <w:t xml:space="preserve"> </w:t>
      </w:r>
      <w:r w:rsidR="007F6087" w:rsidRPr="006A25B7">
        <w:rPr>
          <w:rFonts w:cs="Arial"/>
          <w:color w:val="auto"/>
          <w:sz w:val="18"/>
          <w:szCs w:val="18"/>
        </w:rPr>
        <w:t>with</w:t>
      </w:r>
      <w:r w:rsidR="007F6087" w:rsidRPr="006A25B7">
        <w:rPr>
          <w:rFonts w:cs="Arial"/>
          <w:i/>
          <w:color w:val="auto"/>
          <w:sz w:val="18"/>
          <w:szCs w:val="18"/>
        </w:rPr>
        <w:t xml:space="preserve"> </w:t>
      </w:r>
      <w:r w:rsidR="007F6087" w:rsidRPr="006A25B7">
        <w:rPr>
          <w:rFonts w:cs="Arial"/>
          <w:color w:val="auto"/>
          <w:sz w:val="18"/>
          <w:szCs w:val="18"/>
        </w:rPr>
        <w:t>block-matching</w:t>
      </w:r>
      <w:r w:rsidR="007F6087" w:rsidRPr="006A25B7">
        <w:rPr>
          <w:rFonts w:cs="Arial"/>
          <w:i/>
          <w:color w:val="auto"/>
          <w:sz w:val="18"/>
          <w:szCs w:val="18"/>
        </w:rPr>
        <w:t xml:space="preserve"> </w:t>
      </w:r>
      <w:r w:rsidR="007F6087" w:rsidRPr="006A25B7">
        <w:rPr>
          <w:rFonts w:cs="Arial"/>
          <w:color w:val="auto"/>
          <w:sz w:val="18"/>
          <w:szCs w:val="18"/>
        </w:rPr>
        <w:t>domain</w:t>
      </w:r>
      <w:r w:rsidR="007F6087" w:rsidRPr="006A25B7">
        <w:rPr>
          <w:rFonts w:cs="Arial"/>
          <w:i/>
          <w:color w:val="auto"/>
          <w:sz w:val="18"/>
          <w:szCs w:val="18"/>
        </w:rPr>
        <w:t xml:space="preserve"> </w:t>
      </w:r>
      <w:r w:rsidR="007F6087" w:rsidRPr="006A25B7">
        <w:rPr>
          <w:rFonts w:cs="Arial"/>
          <w:color w:val="auto"/>
          <w:sz w:val="18"/>
          <w:szCs w:val="18"/>
        </w:rPr>
        <w:t>transformation</w:t>
      </w:r>
      <w:r w:rsidR="007F6087" w:rsidRPr="006A25B7">
        <w:rPr>
          <w:rFonts w:cs="Arial"/>
          <w:i/>
          <w:color w:val="auto"/>
          <w:sz w:val="18"/>
          <w:szCs w:val="18"/>
        </w:rPr>
        <w:t xml:space="preserve"> </w:t>
      </w:r>
      <w:r w:rsidR="007F6087" w:rsidRPr="006A25B7">
        <w:rPr>
          <w:rFonts w:cs="Arial"/>
          <w:color w:val="auto"/>
          <w:sz w:val="18"/>
          <w:szCs w:val="18"/>
        </w:rPr>
        <w:t>filtering</w:t>
      </w:r>
      <w:r w:rsidR="007F6087" w:rsidRPr="006A25B7">
        <w:rPr>
          <w:rFonts w:cs="Arial"/>
          <w:i/>
          <w:color w:val="auto"/>
          <w:sz w:val="18"/>
          <w:szCs w:val="18"/>
        </w:rPr>
        <w:t xml:space="preserve"> </w:t>
      </w:r>
      <w:r w:rsidR="007F6087" w:rsidRPr="006A25B7">
        <w:rPr>
          <w:rFonts w:cs="Arial"/>
          <w:color w:val="auto"/>
          <w:sz w:val="18"/>
          <w:szCs w:val="18"/>
        </w:rPr>
        <w:t>and</w:t>
      </w:r>
      <w:r w:rsidR="007F6087" w:rsidRPr="006A25B7">
        <w:rPr>
          <w:rFonts w:cs="Arial"/>
          <w:i/>
          <w:color w:val="auto"/>
          <w:sz w:val="18"/>
          <w:szCs w:val="18"/>
        </w:rPr>
        <w:t xml:space="preserve"> </w:t>
      </w:r>
      <w:r w:rsidR="007F6087" w:rsidRPr="006A25B7">
        <w:rPr>
          <w:rFonts w:cs="Arial"/>
          <w:color w:val="auto"/>
          <w:sz w:val="18"/>
          <w:szCs w:val="18"/>
        </w:rPr>
        <w:t>improved</w:t>
      </w:r>
      <w:r w:rsidR="007F6087" w:rsidRPr="006A25B7">
        <w:rPr>
          <w:rFonts w:cs="Arial"/>
          <w:i/>
          <w:color w:val="auto"/>
          <w:sz w:val="18"/>
          <w:szCs w:val="18"/>
        </w:rPr>
        <w:t xml:space="preserve"> </w:t>
      </w:r>
      <w:r w:rsidR="007F6087" w:rsidRPr="006A25B7">
        <w:rPr>
          <w:rFonts w:cs="Arial"/>
          <w:color w:val="auto"/>
          <w:sz w:val="18"/>
          <w:szCs w:val="18"/>
        </w:rPr>
        <w:t>guided</w:t>
      </w:r>
      <w:r w:rsidR="007F6087" w:rsidRPr="006A25B7">
        <w:rPr>
          <w:rFonts w:cs="Arial"/>
          <w:i/>
          <w:color w:val="auto"/>
          <w:sz w:val="18"/>
          <w:szCs w:val="18"/>
        </w:rPr>
        <w:t xml:space="preserve"> </w:t>
      </w:r>
      <w:r w:rsidR="007F6087" w:rsidRPr="006A25B7">
        <w:rPr>
          <w:rFonts w:cs="Arial"/>
          <w:color w:val="auto"/>
          <w:sz w:val="18"/>
          <w:szCs w:val="18"/>
        </w:rPr>
        <w:t>filtering.</w:t>
      </w:r>
      <w:r w:rsidR="007F6087" w:rsidRPr="006A25B7">
        <w:rPr>
          <w:rFonts w:cs="Arial"/>
          <w:i/>
          <w:color w:val="auto"/>
          <w:sz w:val="18"/>
          <w:szCs w:val="18"/>
        </w:rPr>
        <w:t xml:space="preserve"> </w:t>
      </w:r>
      <w:r w:rsidR="007F6087" w:rsidRPr="006A25B7">
        <w:rPr>
          <w:rFonts w:cs="Arial"/>
          <w:i/>
          <w:iCs/>
          <w:color w:val="auto"/>
          <w:sz w:val="18"/>
          <w:szCs w:val="18"/>
        </w:rPr>
        <w:t xml:space="preserve">Sci. Rep. </w:t>
      </w:r>
      <w:r w:rsidR="007F6087" w:rsidRPr="006A25B7">
        <w:rPr>
          <w:rFonts w:cs="Arial"/>
          <w:b/>
          <w:color w:val="auto"/>
          <w:sz w:val="18"/>
          <w:szCs w:val="18"/>
        </w:rPr>
        <w:t>2022</w:t>
      </w:r>
      <w:r w:rsidR="007F6087" w:rsidRPr="006A25B7">
        <w:rPr>
          <w:rFonts w:cs="Arial"/>
          <w:color w:val="auto"/>
          <w:sz w:val="18"/>
          <w:szCs w:val="18"/>
        </w:rPr>
        <w:t>,</w:t>
      </w:r>
      <w:r w:rsidR="007F6087" w:rsidRPr="006A25B7">
        <w:rPr>
          <w:rFonts w:cs="Arial"/>
          <w:i/>
          <w:color w:val="auto"/>
          <w:sz w:val="18"/>
          <w:szCs w:val="18"/>
        </w:rPr>
        <w:t xml:space="preserve"> 16195</w:t>
      </w:r>
      <w:r w:rsidR="007F6087" w:rsidRPr="006A25B7">
        <w:rPr>
          <w:rFonts w:cs="Arial"/>
          <w:color w:val="auto"/>
          <w:sz w:val="18"/>
          <w:szCs w:val="18"/>
        </w:rPr>
        <w:t>,</w:t>
      </w:r>
      <w:r w:rsidR="007F6087" w:rsidRPr="006A25B7">
        <w:rPr>
          <w:rFonts w:cs="Arial"/>
          <w:i/>
          <w:color w:val="auto"/>
          <w:sz w:val="18"/>
          <w:szCs w:val="18"/>
        </w:rPr>
        <w:t xml:space="preserve"> </w:t>
      </w:r>
      <w:del w:id="614" w:author="Safdar Muhammad Farhan (DOKT)" w:date="2022-12-05T14:05:00Z">
        <w:r w:rsidR="007F6087" w:rsidRPr="006A25B7" w:rsidDel="00BE3723">
          <w:rPr>
            <w:rFonts w:cs="Arial"/>
            <w:color w:val="auto"/>
            <w:sz w:val="18"/>
            <w:szCs w:val="18"/>
          </w:rPr>
          <w:delText>2022.</w:delText>
        </w:r>
        <w:r w:rsidR="007F6087" w:rsidRPr="006A25B7" w:rsidDel="00BE3723">
          <w:rPr>
            <w:rFonts w:cs="Arial"/>
            <w:i/>
            <w:color w:val="auto"/>
            <w:sz w:val="18"/>
            <w:szCs w:val="18"/>
          </w:rPr>
          <w:delText xml:space="preserve"> </w:delText>
        </w:r>
      </w:del>
      <w:ins w:id="615" w:author="Safdar Muhammad Farhan (DOKT) [2]" w:date="2022-12-06T11:06:00Z">
        <w:r w:rsidR="00BC54D7">
          <w:rPr>
            <w:rFonts w:cs="Arial"/>
            <w:color w:val="auto"/>
            <w:sz w:val="18"/>
            <w:szCs w:val="18"/>
          </w:rPr>
          <w:fldChar w:fldCharType="begin"/>
        </w:r>
        <w:r w:rsidR="00BC54D7">
          <w:rPr>
            <w:rFonts w:cs="Arial"/>
            <w:color w:val="auto"/>
            <w:sz w:val="18"/>
            <w:szCs w:val="18"/>
          </w:rPr>
          <w:instrText xml:space="preserve"> HYPERLINK "</w:instrText>
        </w:r>
      </w:ins>
      <w:r w:rsidR="00BC54D7" w:rsidRPr="006A25B7">
        <w:rPr>
          <w:rFonts w:cs="Arial"/>
          <w:color w:val="auto"/>
          <w:sz w:val="18"/>
          <w:szCs w:val="18"/>
        </w:rPr>
        <w:instrText>https</w:instrText>
      </w:r>
      <w:r w:rsidR="00BC54D7" w:rsidRPr="00744103">
        <w:rPr>
          <w:rFonts w:cs="Arial"/>
          <w:color w:val="auto"/>
          <w:sz w:val="18"/>
          <w:szCs w:val="18"/>
        </w:rPr>
        <w:instrText>://doi</w:instrText>
      </w:r>
      <w:r w:rsidR="00BC54D7" w:rsidRPr="0092751E">
        <w:rPr>
          <w:rFonts w:cs="Arial"/>
          <w:color w:val="auto"/>
          <w:sz w:val="18"/>
          <w:szCs w:val="18"/>
        </w:rPr>
        <w:instrText>.org/10.1038/s41598-022-20578-w</w:instrText>
      </w:r>
      <w:ins w:id="616" w:author="Safdar Muhammad Farhan (DOKT) [2]" w:date="2022-12-06T11:06:00Z">
        <w:r w:rsidR="00BC54D7">
          <w:rPr>
            <w:rFonts w:cs="Arial"/>
            <w:color w:val="auto"/>
            <w:sz w:val="18"/>
            <w:szCs w:val="18"/>
          </w:rPr>
          <w:instrText xml:space="preserve">" </w:instrText>
        </w:r>
        <w:r w:rsidR="00BC54D7">
          <w:rPr>
            <w:rFonts w:cs="Arial"/>
            <w:color w:val="auto"/>
            <w:sz w:val="18"/>
            <w:szCs w:val="18"/>
          </w:rPr>
          <w:fldChar w:fldCharType="separate"/>
        </w:r>
      </w:ins>
      <w:r w:rsidR="00BC54D7" w:rsidRPr="00CC23B6">
        <w:rPr>
          <w:rStyle w:val="Hyperlink"/>
          <w:rFonts w:cs="Arial"/>
          <w:sz w:val="18"/>
          <w:szCs w:val="18"/>
        </w:rPr>
        <w:t>https://doi.org/10.1038/s41598-022-20578-w</w:t>
      </w:r>
      <w:ins w:id="617" w:author="Safdar Muhammad Farhan (DOKT) [2]" w:date="2022-12-06T11:06:00Z">
        <w:r w:rsidR="00BC54D7">
          <w:rPr>
            <w:rFonts w:cs="Arial"/>
            <w:color w:val="auto"/>
            <w:sz w:val="18"/>
            <w:szCs w:val="18"/>
          </w:rPr>
          <w:fldChar w:fldCharType="end"/>
        </w:r>
      </w:ins>
      <w:r w:rsidR="007F6087" w:rsidRPr="0092751E">
        <w:rPr>
          <w:rFonts w:cs="Arial"/>
          <w:color w:val="auto"/>
          <w:sz w:val="18"/>
          <w:szCs w:val="18"/>
        </w:rPr>
        <w:t>.</w:t>
      </w:r>
    </w:p>
    <w:p w14:paraId="38CA4A35" w14:textId="3DBB313B" w:rsidR="0038396E" w:rsidRDefault="0038396E" w:rsidP="0038396E">
      <w:pPr>
        <w:adjustRightInd w:val="0"/>
        <w:snapToGrid w:val="0"/>
        <w:spacing w:line="228" w:lineRule="auto"/>
        <w:rPr>
          <w:ins w:id="618" w:author="Safdar Muhammad Farhan (DOKT) [2]" w:date="2022-12-06T12:03:00Z"/>
          <w:rStyle w:val="Hyperlink"/>
          <w:rFonts w:cs="Arial"/>
          <w:color w:val="auto"/>
          <w:sz w:val="18"/>
          <w:szCs w:val="18"/>
          <w:u w:val="none"/>
        </w:rPr>
      </w:pPr>
    </w:p>
    <w:p w14:paraId="515C7488" w14:textId="62EF65E9" w:rsidR="0038396E" w:rsidRDefault="0038396E" w:rsidP="0038396E">
      <w:pPr>
        <w:adjustRightInd w:val="0"/>
        <w:snapToGrid w:val="0"/>
        <w:spacing w:line="228" w:lineRule="auto"/>
        <w:rPr>
          <w:ins w:id="619" w:author="Safdar Muhammad Farhan (DOKT) [2]" w:date="2022-12-06T12:03:00Z"/>
          <w:rStyle w:val="Hyperlink"/>
          <w:rFonts w:cs="Arial"/>
          <w:color w:val="auto"/>
          <w:sz w:val="18"/>
          <w:szCs w:val="18"/>
          <w:u w:val="none"/>
        </w:rPr>
      </w:pPr>
    </w:p>
    <w:p w14:paraId="15259A0D" w14:textId="5E93A89B" w:rsidR="0038396E" w:rsidRDefault="0038396E" w:rsidP="0038396E">
      <w:pPr>
        <w:adjustRightInd w:val="0"/>
        <w:snapToGrid w:val="0"/>
        <w:spacing w:line="228" w:lineRule="auto"/>
        <w:rPr>
          <w:ins w:id="620" w:author="Safdar Muhammad Farhan (DOKT) [2]" w:date="2022-12-06T12:03:00Z"/>
          <w:rStyle w:val="Hyperlink"/>
          <w:rFonts w:cs="Arial"/>
          <w:color w:val="auto"/>
          <w:sz w:val="18"/>
          <w:szCs w:val="18"/>
          <w:u w:val="none"/>
        </w:rPr>
      </w:pPr>
    </w:p>
    <w:p w14:paraId="61B831E0" w14:textId="77777777" w:rsidR="0038396E" w:rsidRPr="0038396E" w:rsidRDefault="0038396E" w:rsidP="0038396E">
      <w:pPr>
        <w:adjustRightInd w:val="0"/>
        <w:snapToGrid w:val="0"/>
        <w:spacing w:line="228" w:lineRule="auto"/>
        <w:rPr>
          <w:ins w:id="621" w:author="Safdar Muhammad Farhan (DOKT) [2]" w:date="2022-12-06T11:07:00Z"/>
          <w:rStyle w:val="Hyperlink"/>
          <w:rFonts w:cs="Arial"/>
          <w:color w:val="auto"/>
          <w:sz w:val="18"/>
          <w:szCs w:val="18"/>
          <w:u w:val="none"/>
        </w:rPr>
      </w:pPr>
    </w:p>
    <w:p w14:paraId="59AA424A" w14:textId="77777777" w:rsidR="00BC54D7" w:rsidRPr="00BC54D7" w:rsidRDefault="00BC54D7" w:rsidP="00BC54D7">
      <w:pPr>
        <w:adjustRightInd w:val="0"/>
        <w:snapToGrid w:val="0"/>
        <w:spacing w:line="228" w:lineRule="auto"/>
        <w:rPr>
          <w:rStyle w:val="Hyperlink"/>
          <w:rFonts w:cs="Arial"/>
          <w:color w:val="auto"/>
          <w:sz w:val="18"/>
          <w:szCs w:val="18"/>
          <w:u w:val="none"/>
        </w:rPr>
        <w:pPrChange w:id="622" w:author="Safdar Muhammad Farhan (DOKT) [2]" w:date="2022-12-06T11:07:00Z">
          <w:pPr>
            <w:pStyle w:val="ListParagraph"/>
            <w:numPr>
              <w:numId w:val="29"/>
            </w:numPr>
            <w:adjustRightInd w:val="0"/>
            <w:snapToGrid w:val="0"/>
            <w:spacing w:line="228" w:lineRule="auto"/>
            <w:ind w:left="425" w:hanging="425"/>
            <w:contextualSpacing w:val="0"/>
          </w:pPr>
        </w:pPrChange>
      </w:pPr>
    </w:p>
    <w:p w14:paraId="474F0239" w14:textId="68E1A27B" w:rsidR="007F6087" w:rsidRPr="0092751E" w:rsidDel="004F4E74" w:rsidRDefault="007F6087" w:rsidP="007F6087">
      <w:pPr>
        <w:pStyle w:val="ListParagraph"/>
        <w:numPr>
          <w:ilvl w:val="0"/>
          <w:numId w:val="29"/>
        </w:numPr>
        <w:adjustRightInd w:val="0"/>
        <w:snapToGrid w:val="0"/>
        <w:spacing w:line="228" w:lineRule="auto"/>
        <w:ind w:left="425" w:hanging="425"/>
        <w:contextualSpacing w:val="0"/>
        <w:rPr>
          <w:del w:id="623" w:author="Safdar Muhammad Farhan (DOKT)" w:date="2022-12-05T14:36:00Z"/>
          <w:rFonts w:cs="Arial"/>
          <w:color w:val="auto"/>
          <w:sz w:val="18"/>
          <w:szCs w:val="18"/>
        </w:rPr>
      </w:pPr>
      <w:del w:id="624" w:author="Safdar Muhammad Farhan (DOKT)" w:date="2022-12-05T14:36:00Z">
        <w:r w:rsidRPr="0092751E" w:rsidDel="004F4E74">
          <w:rPr>
            <w:rFonts w:cs="Arial"/>
            <w:color w:val="auto"/>
            <w:sz w:val="18"/>
            <w:szCs w:val="18"/>
          </w:rPr>
          <w:delText>Kang,</w:delText>
        </w:r>
        <w:r w:rsidRPr="00AD2616" w:rsidDel="004F4E74">
          <w:rPr>
            <w:rFonts w:cs="Arial"/>
            <w:i/>
            <w:color w:val="auto"/>
            <w:sz w:val="18"/>
            <w:szCs w:val="18"/>
          </w:rPr>
          <w:delText xml:space="preserve"> </w:delText>
        </w:r>
        <w:r w:rsidRPr="0092751E" w:rsidDel="004F4E74">
          <w:rPr>
            <w:rFonts w:cs="Arial"/>
            <w:color w:val="auto"/>
            <w:sz w:val="18"/>
            <w:szCs w:val="18"/>
          </w:rPr>
          <w:delText>M.;</w:delText>
        </w:r>
        <w:r w:rsidRPr="00AD2616" w:rsidDel="004F4E74">
          <w:rPr>
            <w:rFonts w:cs="Arial"/>
            <w:i/>
            <w:color w:val="auto"/>
            <w:sz w:val="18"/>
            <w:szCs w:val="18"/>
          </w:rPr>
          <w:delText xml:space="preserve"> </w:delText>
        </w:r>
        <w:r w:rsidRPr="0092751E" w:rsidDel="004F4E74">
          <w:rPr>
            <w:rFonts w:cs="Arial"/>
            <w:color w:val="auto"/>
            <w:sz w:val="18"/>
            <w:szCs w:val="18"/>
          </w:rPr>
          <w:delText>Shin,</w:delText>
        </w:r>
        <w:r w:rsidRPr="00AD2616" w:rsidDel="004F4E74">
          <w:rPr>
            <w:rFonts w:cs="Arial"/>
            <w:i/>
            <w:color w:val="auto"/>
            <w:sz w:val="18"/>
            <w:szCs w:val="18"/>
          </w:rPr>
          <w:delText xml:space="preserve"> </w:delText>
        </w:r>
        <w:r w:rsidRPr="0092751E" w:rsidDel="004F4E74">
          <w:rPr>
            <w:rFonts w:cs="Arial"/>
            <w:color w:val="auto"/>
            <w:sz w:val="18"/>
            <w:szCs w:val="18"/>
          </w:rPr>
          <w:delText>S.;</w:delText>
        </w:r>
        <w:r w:rsidRPr="00AD2616" w:rsidDel="004F4E74">
          <w:rPr>
            <w:rFonts w:cs="Arial"/>
            <w:i/>
            <w:color w:val="auto"/>
            <w:sz w:val="18"/>
            <w:szCs w:val="18"/>
          </w:rPr>
          <w:delText xml:space="preserve"> </w:delText>
        </w:r>
        <w:r w:rsidRPr="0092751E" w:rsidDel="004F4E74">
          <w:rPr>
            <w:rFonts w:cs="Arial"/>
            <w:color w:val="auto"/>
            <w:sz w:val="18"/>
            <w:szCs w:val="18"/>
          </w:rPr>
          <w:delText>Jung,</w:delText>
        </w:r>
        <w:r w:rsidRPr="00AD2616" w:rsidDel="004F4E74">
          <w:rPr>
            <w:rFonts w:cs="Arial"/>
            <w:i/>
            <w:color w:val="auto"/>
            <w:sz w:val="18"/>
            <w:szCs w:val="18"/>
          </w:rPr>
          <w:delText xml:space="preserve"> </w:delText>
        </w:r>
        <w:r w:rsidRPr="0092751E" w:rsidDel="004F4E74">
          <w:rPr>
            <w:rFonts w:cs="Arial"/>
            <w:color w:val="auto"/>
            <w:sz w:val="18"/>
            <w:szCs w:val="18"/>
          </w:rPr>
          <w:delText>J.;</w:delText>
        </w:r>
        <w:r w:rsidRPr="00AD2616" w:rsidDel="004F4E74">
          <w:rPr>
            <w:rFonts w:cs="Arial"/>
            <w:i/>
            <w:color w:val="auto"/>
            <w:sz w:val="18"/>
            <w:szCs w:val="18"/>
          </w:rPr>
          <w:delText xml:space="preserve"> </w:delText>
        </w:r>
        <w:r w:rsidRPr="0092751E" w:rsidDel="004F4E74">
          <w:rPr>
            <w:rFonts w:cs="Arial"/>
            <w:color w:val="auto"/>
            <w:sz w:val="18"/>
            <w:szCs w:val="18"/>
          </w:rPr>
          <w:delText>Kim,</w:delText>
        </w:r>
        <w:r w:rsidRPr="00AD2616" w:rsidDel="004F4E74">
          <w:rPr>
            <w:rFonts w:cs="Arial"/>
            <w:i/>
            <w:color w:val="auto"/>
            <w:sz w:val="18"/>
            <w:szCs w:val="18"/>
          </w:rPr>
          <w:delText xml:space="preserve"> </w:delText>
        </w:r>
        <w:r w:rsidRPr="0092751E" w:rsidDel="004F4E74">
          <w:rPr>
            <w:rFonts w:cs="Arial"/>
            <w:color w:val="auto"/>
            <w:sz w:val="18"/>
            <w:szCs w:val="18"/>
          </w:rPr>
          <w:delText>Y.T.</w:delText>
        </w:r>
        <w:r w:rsidRPr="00AD2616" w:rsidDel="004F4E74">
          <w:rPr>
            <w:rFonts w:cs="Arial"/>
            <w:i/>
            <w:color w:val="auto"/>
            <w:sz w:val="18"/>
            <w:szCs w:val="18"/>
          </w:rPr>
          <w:delText xml:space="preserve"> </w:delText>
        </w:r>
        <w:r w:rsidRPr="0092751E" w:rsidDel="004F4E74">
          <w:rPr>
            <w:rFonts w:cs="Arial"/>
            <w:color w:val="auto"/>
            <w:sz w:val="18"/>
            <w:szCs w:val="18"/>
          </w:rPr>
          <w:delText>Classification</w:delText>
        </w:r>
        <w:r w:rsidRPr="00AD2616" w:rsidDel="004F4E74">
          <w:rPr>
            <w:rFonts w:cs="Arial"/>
            <w:i/>
            <w:color w:val="auto"/>
            <w:sz w:val="18"/>
            <w:szCs w:val="18"/>
          </w:rPr>
          <w:delText xml:space="preserve"> </w:delText>
        </w:r>
        <w:r w:rsidRPr="0092751E" w:rsidDel="004F4E74">
          <w:rPr>
            <w:rFonts w:cs="Arial"/>
            <w:color w:val="auto"/>
            <w:sz w:val="18"/>
            <w:szCs w:val="18"/>
          </w:rPr>
          <w:delText>of</w:delText>
        </w:r>
        <w:r w:rsidRPr="00AD2616" w:rsidDel="004F4E74">
          <w:rPr>
            <w:rFonts w:cs="Arial"/>
            <w:i/>
            <w:color w:val="auto"/>
            <w:sz w:val="18"/>
            <w:szCs w:val="18"/>
          </w:rPr>
          <w:delText xml:space="preserve"> </w:delText>
        </w:r>
        <w:r w:rsidRPr="0092751E" w:rsidDel="004F4E74">
          <w:rPr>
            <w:rFonts w:cs="Arial"/>
            <w:color w:val="auto"/>
            <w:sz w:val="18"/>
            <w:szCs w:val="18"/>
          </w:rPr>
          <w:delText>Mental</w:delText>
        </w:r>
        <w:r w:rsidRPr="00AD2616" w:rsidDel="004F4E74">
          <w:rPr>
            <w:rFonts w:cs="Arial"/>
            <w:i/>
            <w:color w:val="auto"/>
            <w:sz w:val="18"/>
            <w:szCs w:val="18"/>
          </w:rPr>
          <w:delText xml:space="preserve"> </w:delText>
        </w:r>
        <w:r w:rsidRPr="0092751E" w:rsidDel="004F4E74">
          <w:rPr>
            <w:rFonts w:cs="Arial"/>
            <w:color w:val="auto"/>
            <w:sz w:val="18"/>
            <w:szCs w:val="18"/>
          </w:rPr>
          <w:delText>Stress</w:delText>
        </w:r>
        <w:r w:rsidRPr="00AD2616" w:rsidDel="004F4E74">
          <w:rPr>
            <w:rFonts w:cs="Arial"/>
            <w:i/>
            <w:color w:val="auto"/>
            <w:sz w:val="18"/>
            <w:szCs w:val="18"/>
          </w:rPr>
          <w:delText xml:space="preserve"> </w:delText>
        </w:r>
        <w:r w:rsidRPr="0092751E" w:rsidDel="004F4E74">
          <w:rPr>
            <w:rFonts w:cs="Arial"/>
            <w:color w:val="auto"/>
            <w:sz w:val="18"/>
            <w:szCs w:val="18"/>
          </w:rPr>
          <w:delText>Using</w:delText>
        </w:r>
        <w:r w:rsidRPr="00AD2616" w:rsidDel="004F4E74">
          <w:rPr>
            <w:rFonts w:cs="Arial"/>
            <w:i/>
            <w:color w:val="auto"/>
            <w:sz w:val="18"/>
            <w:szCs w:val="18"/>
          </w:rPr>
          <w:delText xml:space="preserve"> </w:delText>
        </w:r>
        <w:r w:rsidRPr="0092751E" w:rsidDel="004F4E74">
          <w:rPr>
            <w:rFonts w:cs="Arial"/>
            <w:color w:val="auto"/>
            <w:sz w:val="18"/>
            <w:szCs w:val="18"/>
          </w:rPr>
          <w:delText>CNN-LSTM</w:delText>
        </w:r>
        <w:r w:rsidRPr="00AD2616" w:rsidDel="004F4E74">
          <w:rPr>
            <w:rFonts w:cs="Arial"/>
            <w:i/>
            <w:color w:val="auto"/>
            <w:sz w:val="18"/>
            <w:szCs w:val="18"/>
          </w:rPr>
          <w:delText xml:space="preserve"> </w:delText>
        </w:r>
        <w:r w:rsidRPr="0092751E" w:rsidDel="004F4E74">
          <w:rPr>
            <w:rFonts w:cs="Arial"/>
            <w:color w:val="auto"/>
            <w:sz w:val="18"/>
            <w:szCs w:val="18"/>
          </w:rPr>
          <w:delText>Algorithms</w:delText>
        </w:r>
        <w:r w:rsidRPr="00AD2616" w:rsidDel="004F4E74">
          <w:rPr>
            <w:rFonts w:cs="Arial"/>
            <w:i/>
            <w:color w:val="auto"/>
            <w:sz w:val="18"/>
            <w:szCs w:val="18"/>
          </w:rPr>
          <w:delText xml:space="preserve"> </w:delText>
        </w:r>
        <w:r w:rsidRPr="0092751E" w:rsidDel="004F4E74">
          <w:rPr>
            <w:rFonts w:cs="Arial"/>
            <w:color w:val="auto"/>
            <w:sz w:val="18"/>
            <w:szCs w:val="18"/>
          </w:rPr>
          <w:delText>with</w:delText>
        </w:r>
        <w:r w:rsidRPr="00AD2616" w:rsidDel="004F4E74">
          <w:rPr>
            <w:rFonts w:cs="Arial"/>
            <w:i/>
            <w:color w:val="auto"/>
            <w:sz w:val="18"/>
            <w:szCs w:val="18"/>
          </w:rPr>
          <w:delText xml:space="preserve"> </w:delText>
        </w:r>
        <w:r w:rsidRPr="0092751E" w:rsidDel="004F4E74">
          <w:rPr>
            <w:rFonts w:cs="Arial"/>
            <w:color w:val="auto"/>
            <w:sz w:val="18"/>
            <w:szCs w:val="18"/>
          </w:rPr>
          <w:delText>Electrocardiogram</w:delText>
        </w:r>
        <w:r w:rsidRPr="00AD2616" w:rsidDel="004F4E74">
          <w:rPr>
            <w:rFonts w:cs="Arial"/>
            <w:i/>
            <w:color w:val="auto"/>
            <w:sz w:val="18"/>
            <w:szCs w:val="18"/>
          </w:rPr>
          <w:delText xml:space="preserve"> </w:delText>
        </w:r>
        <w:r w:rsidRPr="0092751E" w:rsidDel="004F4E74">
          <w:rPr>
            <w:rFonts w:cs="Arial"/>
            <w:color w:val="auto"/>
            <w:sz w:val="18"/>
            <w:szCs w:val="18"/>
          </w:rPr>
          <w:delText>Signals.</w:delText>
        </w:r>
        <w:r w:rsidRPr="00AD2616" w:rsidDel="004F4E74">
          <w:rPr>
            <w:rFonts w:cs="Arial"/>
            <w:i/>
            <w:color w:val="auto"/>
            <w:sz w:val="18"/>
            <w:szCs w:val="18"/>
          </w:rPr>
          <w:delText xml:space="preserve"> </w:delText>
        </w:r>
        <w:r w:rsidDel="004F4E74">
          <w:rPr>
            <w:rFonts w:cs="Arial"/>
            <w:i/>
            <w:iCs/>
            <w:color w:val="auto"/>
            <w:sz w:val="18"/>
            <w:szCs w:val="18"/>
          </w:rPr>
          <w:delText xml:space="preserve">J. Healthc. </w:delText>
        </w:r>
        <w:r w:rsidRPr="00744103" w:rsidDel="004F4E74">
          <w:rPr>
            <w:rFonts w:cs="Arial"/>
            <w:i/>
            <w:iCs/>
            <w:color w:val="auto"/>
            <w:sz w:val="18"/>
            <w:szCs w:val="18"/>
          </w:rPr>
          <w:delText xml:space="preserve">Eng. </w:delText>
        </w:r>
        <w:r w:rsidRPr="00744103" w:rsidDel="004F4E74">
          <w:rPr>
            <w:rFonts w:cs="Arial"/>
            <w:b/>
            <w:color w:val="auto"/>
            <w:sz w:val="18"/>
            <w:szCs w:val="18"/>
          </w:rPr>
          <w:delText>2021</w:delText>
        </w:r>
        <w:r w:rsidRPr="00744103" w:rsidDel="004F4E74">
          <w:rPr>
            <w:rFonts w:cs="Arial"/>
            <w:color w:val="auto"/>
            <w:sz w:val="18"/>
            <w:szCs w:val="18"/>
          </w:rPr>
          <w:delText>,</w:delText>
        </w:r>
        <w:r w:rsidRPr="00744103" w:rsidDel="004F4E74">
          <w:rPr>
            <w:rFonts w:cs="Arial"/>
            <w:i/>
            <w:color w:val="auto"/>
            <w:sz w:val="18"/>
            <w:szCs w:val="18"/>
          </w:rPr>
          <w:delText xml:space="preserve"> </w:delText>
        </w:r>
      </w:del>
      <w:del w:id="625" w:author="Safdar Muhammad Farhan (DOKT)" w:date="2022-12-05T14:05:00Z">
        <w:r w:rsidRPr="00744103" w:rsidDel="00BE3723">
          <w:rPr>
            <w:rFonts w:cs="Arial"/>
            <w:i/>
            <w:color w:val="auto"/>
            <w:sz w:val="18"/>
            <w:szCs w:val="18"/>
          </w:rPr>
          <w:delText>2021</w:delText>
        </w:r>
        <w:r w:rsidRPr="00744103" w:rsidDel="00BE3723">
          <w:rPr>
            <w:rFonts w:cs="Arial"/>
            <w:color w:val="auto"/>
            <w:sz w:val="18"/>
            <w:szCs w:val="18"/>
          </w:rPr>
          <w:delText>,</w:delText>
        </w:r>
        <w:r w:rsidRPr="00744103" w:rsidDel="00BE3723">
          <w:rPr>
            <w:rFonts w:cs="Arial"/>
            <w:i/>
            <w:color w:val="auto"/>
            <w:sz w:val="18"/>
            <w:szCs w:val="18"/>
          </w:rPr>
          <w:delText xml:space="preserve"> </w:delText>
        </w:r>
      </w:del>
      <w:del w:id="626" w:author="Safdar Muhammad Farhan (DOKT)" w:date="2022-12-05T14:36:00Z">
        <w:r w:rsidRPr="00744103" w:rsidDel="004F4E74">
          <w:rPr>
            <w:rFonts w:cs="Arial"/>
            <w:color w:val="auto"/>
            <w:sz w:val="18"/>
            <w:szCs w:val="18"/>
          </w:rPr>
          <w:delText>e9951905</w:delText>
        </w:r>
        <w:r w:rsidRPr="0092751E" w:rsidDel="004F4E74">
          <w:rPr>
            <w:rFonts w:cs="Arial"/>
            <w:color w:val="auto"/>
            <w:sz w:val="18"/>
            <w:szCs w:val="18"/>
          </w:rPr>
          <w:delText>.</w:delText>
        </w:r>
        <w:r w:rsidRPr="00AD2616" w:rsidDel="004F4E74">
          <w:rPr>
            <w:rFonts w:cs="Arial"/>
            <w:i/>
            <w:color w:val="auto"/>
            <w:sz w:val="18"/>
            <w:szCs w:val="18"/>
          </w:rPr>
          <w:delText xml:space="preserve"> </w:delText>
        </w:r>
        <w:r w:rsidRPr="00CB405F" w:rsidDel="004F4E74">
          <w:rPr>
            <w:rFonts w:cs="Arial"/>
            <w:color w:val="auto"/>
            <w:sz w:val="18"/>
            <w:szCs w:val="18"/>
          </w:rPr>
          <w:delText>Available</w:delText>
        </w:r>
        <w:r w:rsidRPr="00AD2616" w:rsidDel="004F4E74">
          <w:rPr>
            <w:rFonts w:cs="Arial"/>
            <w:i/>
            <w:color w:val="auto"/>
            <w:sz w:val="18"/>
            <w:szCs w:val="18"/>
          </w:rPr>
          <w:delText xml:space="preserve"> </w:delText>
        </w:r>
        <w:r w:rsidRPr="00CB405F" w:rsidDel="004F4E74">
          <w:rPr>
            <w:rFonts w:cs="Arial"/>
            <w:color w:val="auto"/>
            <w:sz w:val="18"/>
            <w:szCs w:val="18"/>
          </w:rPr>
          <w:delText>online:</w:delText>
        </w:r>
        <w:r w:rsidRPr="00AD2616" w:rsidDel="004F4E74">
          <w:rPr>
            <w:rFonts w:cs="Arial"/>
            <w:i/>
            <w:color w:val="auto"/>
            <w:sz w:val="18"/>
            <w:szCs w:val="18"/>
          </w:rPr>
          <w:delText xml:space="preserve"> </w:delText>
        </w:r>
        <w:r w:rsidRPr="00CB405F" w:rsidDel="004F4E74">
          <w:rPr>
            <w:rFonts w:cs="Arial"/>
            <w:color w:val="auto"/>
            <w:sz w:val="18"/>
            <w:szCs w:val="18"/>
          </w:rPr>
          <w:delText>https://www.hindawi.com/journals/jhe/2021/9951905/</w:delText>
        </w:r>
        <w:r w:rsidRPr="00AD2616" w:rsidDel="004F4E74">
          <w:rPr>
            <w:rFonts w:cs="Arial"/>
            <w:i/>
            <w:color w:val="auto"/>
            <w:sz w:val="18"/>
            <w:szCs w:val="18"/>
          </w:rPr>
          <w:delText xml:space="preserve"> </w:delText>
        </w:r>
        <w:r w:rsidDel="004F4E74">
          <w:rPr>
            <w:rFonts w:cs="Arial"/>
            <w:color w:val="auto"/>
            <w:sz w:val="18"/>
            <w:szCs w:val="18"/>
          </w:rPr>
          <w:delText>(</w:delText>
        </w:r>
        <w:commentRangeStart w:id="627"/>
        <w:commentRangeStart w:id="628"/>
        <w:r w:rsidRPr="00CF61C8" w:rsidDel="004F4E74">
          <w:rPr>
            <w:rFonts w:cs="Arial"/>
            <w:color w:val="auto"/>
            <w:sz w:val="18"/>
            <w:szCs w:val="18"/>
            <w:highlight w:val="yellow"/>
          </w:rPr>
          <w:delText>accessed</w:delText>
        </w:r>
        <w:r w:rsidRPr="00AD2616" w:rsidDel="004F4E74">
          <w:rPr>
            <w:rFonts w:cs="Arial"/>
            <w:i/>
            <w:color w:val="auto"/>
            <w:sz w:val="18"/>
            <w:szCs w:val="18"/>
            <w:highlight w:val="yellow"/>
          </w:rPr>
          <w:delText xml:space="preserve"> </w:delText>
        </w:r>
        <w:commentRangeEnd w:id="627"/>
        <w:r w:rsidDel="004F4E74">
          <w:rPr>
            <w:rStyle w:val="CommentReference"/>
          </w:rPr>
          <w:commentReference w:id="627"/>
        </w:r>
        <w:commentRangeEnd w:id="628"/>
        <w:r w:rsidR="00AA5E4B" w:rsidDel="004F4E74">
          <w:rPr>
            <w:rStyle w:val="CommentReference"/>
          </w:rPr>
          <w:commentReference w:id="628"/>
        </w:r>
        <w:r w:rsidRPr="00CF61C8" w:rsidDel="004F4E74">
          <w:rPr>
            <w:rFonts w:cs="Arial"/>
            <w:color w:val="auto"/>
            <w:sz w:val="18"/>
            <w:szCs w:val="18"/>
            <w:highlight w:val="yellow"/>
          </w:rPr>
          <w:delText>on).</w:delText>
        </w:r>
      </w:del>
    </w:p>
    <w:p w14:paraId="3D1513AF" w14:textId="21066FE3" w:rsidR="007F6087" w:rsidRPr="00744103" w:rsidDel="004F4E74" w:rsidRDefault="007F6087" w:rsidP="007F6087">
      <w:pPr>
        <w:pStyle w:val="ListParagraph"/>
        <w:numPr>
          <w:ilvl w:val="0"/>
          <w:numId w:val="29"/>
        </w:numPr>
        <w:adjustRightInd w:val="0"/>
        <w:snapToGrid w:val="0"/>
        <w:spacing w:line="228" w:lineRule="auto"/>
        <w:ind w:left="425" w:hanging="425"/>
        <w:contextualSpacing w:val="0"/>
        <w:rPr>
          <w:del w:id="629" w:author="Safdar Muhammad Farhan (DOKT)" w:date="2022-12-05T14:36:00Z"/>
          <w:rFonts w:cs="Arial"/>
          <w:color w:val="auto"/>
          <w:sz w:val="18"/>
          <w:szCs w:val="18"/>
        </w:rPr>
      </w:pPr>
      <w:del w:id="630" w:author="Safdar Muhammad Farhan (DOKT)" w:date="2022-12-05T14:36:00Z">
        <w:r w:rsidRPr="0092751E" w:rsidDel="004F4E74">
          <w:rPr>
            <w:rFonts w:cs="Arial"/>
            <w:color w:val="auto"/>
            <w:sz w:val="18"/>
            <w:szCs w:val="18"/>
          </w:rPr>
          <w:delText>Yan,</w:delText>
        </w:r>
        <w:r w:rsidRPr="00AD2616" w:rsidDel="004F4E74">
          <w:rPr>
            <w:rFonts w:cs="Arial"/>
            <w:i/>
            <w:color w:val="auto"/>
            <w:sz w:val="18"/>
            <w:szCs w:val="18"/>
          </w:rPr>
          <w:delText xml:space="preserve"> </w:delText>
        </w:r>
        <w:r w:rsidRPr="0092751E" w:rsidDel="004F4E74">
          <w:rPr>
            <w:rFonts w:cs="Arial"/>
            <w:color w:val="auto"/>
            <w:sz w:val="18"/>
            <w:szCs w:val="18"/>
          </w:rPr>
          <w:delText>J.;</w:delText>
        </w:r>
        <w:r w:rsidRPr="00AD2616" w:rsidDel="004F4E74">
          <w:rPr>
            <w:rFonts w:cs="Arial"/>
            <w:i/>
            <w:color w:val="auto"/>
            <w:sz w:val="18"/>
            <w:szCs w:val="18"/>
          </w:rPr>
          <w:delText xml:space="preserve"> </w:delText>
        </w:r>
        <w:r w:rsidRPr="0092751E" w:rsidDel="004F4E74">
          <w:rPr>
            <w:rFonts w:cs="Arial"/>
            <w:color w:val="auto"/>
            <w:sz w:val="18"/>
            <w:szCs w:val="18"/>
          </w:rPr>
          <w:delText>Laflamme,</w:delText>
        </w:r>
        <w:r w:rsidRPr="00AD2616" w:rsidDel="004F4E74">
          <w:rPr>
            <w:rFonts w:cs="Arial"/>
            <w:i/>
            <w:color w:val="auto"/>
            <w:sz w:val="18"/>
            <w:szCs w:val="18"/>
          </w:rPr>
          <w:delText xml:space="preserve"> </w:delText>
        </w:r>
        <w:r w:rsidRPr="0092751E" w:rsidDel="004F4E74">
          <w:rPr>
            <w:rFonts w:cs="Arial"/>
            <w:color w:val="auto"/>
            <w:sz w:val="18"/>
            <w:szCs w:val="18"/>
          </w:rPr>
          <w:delText>S.;</w:delText>
        </w:r>
        <w:r w:rsidRPr="00AD2616" w:rsidDel="004F4E74">
          <w:rPr>
            <w:rFonts w:cs="Arial"/>
            <w:i/>
            <w:color w:val="auto"/>
            <w:sz w:val="18"/>
            <w:szCs w:val="18"/>
          </w:rPr>
          <w:delText xml:space="preserve"> </w:delText>
        </w:r>
        <w:r w:rsidRPr="0092751E" w:rsidDel="004F4E74">
          <w:rPr>
            <w:rFonts w:cs="Arial"/>
            <w:color w:val="auto"/>
            <w:sz w:val="18"/>
            <w:szCs w:val="18"/>
          </w:rPr>
          <w:delText>Singh,</w:delText>
        </w:r>
        <w:r w:rsidRPr="00AD2616" w:rsidDel="004F4E74">
          <w:rPr>
            <w:rFonts w:cs="Arial"/>
            <w:i/>
            <w:color w:val="auto"/>
            <w:sz w:val="18"/>
            <w:szCs w:val="18"/>
          </w:rPr>
          <w:delText xml:space="preserve"> </w:delText>
        </w:r>
        <w:r w:rsidRPr="0092751E" w:rsidDel="004F4E74">
          <w:rPr>
            <w:rFonts w:cs="Arial"/>
            <w:color w:val="auto"/>
            <w:sz w:val="18"/>
            <w:szCs w:val="18"/>
          </w:rPr>
          <w:delText>P.;</w:delText>
        </w:r>
        <w:r w:rsidRPr="00AD2616" w:rsidDel="004F4E74">
          <w:rPr>
            <w:rFonts w:cs="Arial"/>
            <w:i/>
            <w:color w:val="auto"/>
            <w:sz w:val="18"/>
            <w:szCs w:val="18"/>
          </w:rPr>
          <w:delText xml:space="preserve"> </w:delText>
        </w:r>
        <w:r w:rsidRPr="0092751E" w:rsidDel="004F4E74">
          <w:rPr>
            <w:rFonts w:cs="Arial"/>
            <w:color w:val="auto"/>
            <w:sz w:val="18"/>
            <w:szCs w:val="18"/>
          </w:rPr>
          <w:delText>Sadhu,</w:delText>
        </w:r>
        <w:r w:rsidRPr="00AD2616" w:rsidDel="004F4E74">
          <w:rPr>
            <w:rFonts w:cs="Arial"/>
            <w:i/>
            <w:color w:val="auto"/>
            <w:sz w:val="18"/>
            <w:szCs w:val="18"/>
          </w:rPr>
          <w:delText xml:space="preserve"> </w:delText>
        </w:r>
        <w:r w:rsidRPr="00744103" w:rsidDel="004F4E74">
          <w:rPr>
            <w:rFonts w:cs="Arial"/>
            <w:color w:val="auto"/>
            <w:sz w:val="18"/>
            <w:szCs w:val="18"/>
          </w:rPr>
          <w:delText>A.;</w:delText>
        </w:r>
        <w:r w:rsidRPr="00744103" w:rsidDel="004F4E74">
          <w:rPr>
            <w:rFonts w:cs="Arial"/>
            <w:i/>
            <w:color w:val="auto"/>
            <w:sz w:val="18"/>
            <w:szCs w:val="18"/>
          </w:rPr>
          <w:delText xml:space="preserve"> </w:delText>
        </w:r>
        <w:r w:rsidRPr="00744103" w:rsidDel="004F4E74">
          <w:rPr>
            <w:rFonts w:cs="Arial"/>
            <w:color w:val="auto"/>
            <w:sz w:val="18"/>
            <w:szCs w:val="18"/>
          </w:rPr>
          <w:delText>Dodson,</w:delText>
        </w:r>
        <w:r w:rsidRPr="00744103" w:rsidDel="004F4E74">
          <w:rPr>
            <w:rFonts w:cs="Arial"/>
            <w:i/>
            <w:color w:val="auto"/>
            <w:sz w:val="18"/>
            <w:szCs w:val="18"/>
          </w:rPr>
          <w:delText xml:space="preserve"> </w:delText>
        </w:r>
        <w:r w:rsidRPr="00744103" w:rsidDel="004F4E74">
          <w:rPr>
            <w:rFonts w:cs="Arial"/>
            <w:color w:val="auto"/>
            <w:sz w:val="18"/>
            <w:szCs w:val="18"/>
          </w:rPr>
          <w:delText>J.</w:delText>
        </w:r>
        <w:r w:rsidRPr="00744103" w:rsidDel="004F4E74">
          <w:rPr>
            <w:rFonts w:cs="Arial"/>
            <w:i/>
            <w:color w:val="auto"/>
            <w:sz w:val="18"/>
            <w:szCs w:val="18"/>
          </w:rPr>
          <w:delText xml:space="preserve"> </w:delText>
        </w:r>
        <w:r w:rsidRPr="00744103" w:rsidDel="004F4E74">
          <w:rPr>
            <w:rFonts w:cs="Arial"/>
            <w:color w:val="auto"/>
            <w:sz w:val="18"/>
            <w:szCs w:val="18"/>
          </w:rPr>
          <w:delText>A</w:delText>
        </w:r>
        <w:r w:rsidRPr="00744103" w:rsidDel="004F4E74">
          <w:rPr>
            <w:rFonts w:cs="Arial"/>
            <w:i/>
            <w:color w:val="auto"/>
            <w:sz w:val="18"/>
            <w:szCs w:val="18"/>
          </w:rPr>
          <w:delText xml:space="preserve"> </w:delText>
        </w:r>
        <w:r w:rsidRPr="00744103" w:rsidDel="004F4E74">
          <w:rPr>
            <w:rFonts w:cs="Arial"/>
            <w:color w:val="auto"/>
            <w:sz w:val="18"/>
            <w:szCs w:val="18"/>
          </w:rPr>
          <w:delText>Comparison</w:delText>
        </w:r>
        <w:r w:rsidRPr="00744103" w:rsidDel="004F4E74">
          <w:rPr>
            <w:rFonts w:cs="Arial"/>
            <w:i/>
            <w:color w:val="auto"/>
            <w:sz w:val="18"/>
            <w:szCs w:val="18"/>
          </w:rPr>
          <w:delText xml:space="preserve"> </w:delText>
        </w:r>
        <w:r w:rsidRPr="00744103" w:rsidDel="004F4E74">
          <w:rPr>
            <w:rFonts w:cs="Arial"/>
            <w:color w:val="auto"/>
            <w:sz w:val="18"/>
            <w:szCs w:val="18"/>
          </w:rPr>
          <w:delText>of</w:delText>
        </w:r>
        <w:r w:rsidRPr="00744103" w:rsidDel="004F4E74">
          <w:rPr>
            <w:rFonts w:cs="Arial"/>
            <w:i/>
            <w:color w:val="auto"/>
            <w:sz w:val="18"/>
            <w:szCs w:val="18"/>
          </w:rPr>
          <w:delText xml:space="preserve"> </w:delText>
        </w:r>
        <w:r w:rsidRPr="00744103" w:rsidDel="004F4E74">
          <w:rPr>
            <w:rFonts w:cs="Arial"/>
            <w:color w:val="auto"/>
            <w:sz w:val="18"/>
            <w:szCs w:val="18"/>
          </w:rPr>
          <w:delText>Time-Frequency</w:delText>
        </w:r>
        <w:r w:rsidRPr="00744103" w:rsidDel="004F4E74">
          <w:rPr>
            <w:rFonts w:cs="Arial"/>
            <w:i/>
            <w:color w:val="auto"/>
            <w:sz w:val="18"/>
            <w:szCs w:val="18"/>
          </w:rPr>
          <w:delText xml:space="preserve"> </w:delText>
        </w:r>
        <w:r w:rsidRPr="00744103" w:rsidDel="004F4E74">
          <w:rPr>
            <w:rFonts w:cs="Arial"/>
            <w:color w:val="auto"/>
            <w:sz w:val="18"/>
            <w:szCs w:val="18"/>
          </w:rPr>
          <w:delText>Methods</w:delText>
        </w:r>
        <w:r w:rsidRPr="00744103" w:rsidDel="004F4E74">
          <w:rPr>
            <w:rFonts w:cs="Arial"/>
            <w:i/>
            <w:color w:val="auto"/>
            <w:sz w:val="18"/>
            <w:szCs w:val="18"/>
          </w:rPr>
          <w:delText xml:space="preserve"> </w:delText>
        </w:r>
        <w:r w:rsidRPr="00744103" w:rsidDel="004F4E74">
          <w:rPr>
            <w:rFonts w:cs="Arial"/>
            <w:color w:val="auto"/>
            <w:sz w:val="18"/>
            <w:szCs w:val="18"/>
          </w:rPr>
          <w:delText>for</w:delText>
        </w:r>
        <w:r w:rsidRPr="00744103" w:rsidDel="004F4E74">
          <w:rPr>
            <w:rFonts w:cs="Arial"/>
            <w:i/>
            <w:color w:val="auto"/>
            <w:sz w:val="18"/>
            <w:szCs w:val="18"/>
          </w:rPr>
          <w:delText xml:space="preserve"> </w:delText>
        </w:r>
        <w:r w:rsidRPr="00744103" w:rsidDel="004F4E74">
          <w:rPr>
            <w:rFonts w:cs="Arial"/>
            <w:color w:val="auto"/>
            <w:sz w:val="18"/>
            <w:szCs w:val="18"/>
          </w:rPr>
          <w:delText>Real-Time</w:delText>
        </w:r>
        <w:r w:rsidRPr="00744103" w:rsidDel="004F4E74">
          <w:rPr>
            <w:rFonts w:cs="Arial"/>
            <w:i/>
            <w:color w:val="auto"/>
            <w:sz w:val="18"/>
            <w:szCs w:val="18"/>
          </w:rPr>
          <w:delText xml:space="preserve"> </w:delText>
        </w:r>
        <w:r w:rsidRPr="00744103" w:rsidDel="004F4E74">
          <w:rPr>
            <w:rFonts w:cs="Arial"/>
            <w:color w:val="auto"/>
            <w:sz w:val="18"/>
            <w:szCs w:val="18"/>
          </w:rPr>
          <w:delText>Application</w:delText>
        </w:r>
        <w:r w:rsidRPr="00744103" w:rsidDel="004F4E74">
          <w:rPr>
            <w:rFonts w:cs="Arial"/>
            <w:i/>
            <w:color w:val="auto"/>
            <w:sz w:val="18"/>
            <w:szCs w:val="18"/>
          </w:rPr>
          <w:delText xml:space="preserve"> </w:delText>
        </w:r>
        <w:r w:rsidRPr="00744103" w:rsidDel="004F4E74">
          <w:rPr>
            <w:rFonts w:cs="Arial"/>
            <w:color w:val="auto"/>
            <w:sz w:val="18"/>
            <w:szCs w:val="18"/>
          </w:rPr>
          <w:delText>to</w:delText>
        </w:r>
        <w:r w:rsidRPr="00744103" w:rsidDel="004F4E74">
          <w:rPr>
            <w:rFonts w:cs="Arial"/>
            <w:i/>
            <w:color w:val="auto"/>
            <w:sz w:val="18"/>
            <w:szCs w:val="18"/>
          </w:rPr>
          <w:delText xml:space="preserve"> </w:delText>
        </w:r>
        <w:r w:rsidRPr="00744103" w:rsidDel="004F4E74">
          <w:rPr>
            <w:rFonts w:cs="Arial"/>
            <w:color w:val="auto"/>
            <w:sz w:val="18"/>
            <w:szCs w:val="18"/>
          </w:rPr>
          <w:delText>High-Rate</w:delText>
        </w:r>
        <w:r w:rsidRPr="00744103" w:rsidDel="004F4E74">
          <w:rPr>
            <w:rFonts w:cs="Arial"/>
            <w:i/>
            <w:color w:val="auto"/>
            <w:sz w:val="18"/>
            <w:szCs w:val="18"/>
          </w:rPr>
          <w:delText xml:space="preserve"> </w:delText>
        </w:r>
        <w:r w:rsidRPr="00744103" w:rsidDel="004F4E74">
          <w:rPr>
            <w:rFonts w:cs="Arial"/>
            <w:color w:val="auto"/>
            <w:sz w:val="18"/>
            <w:szCs w:val="18"/>
          </w:rPr>
          <w:delText>Dynamic</w:delText>
        </w:r>
        <w:r w:rsidRPr="00744103" w:rsidDel="004F4E74">
          <w:rPr>
            <w:rFonts w:cs="Arial"/>
            <w:i/>
            <w:color w:val="auto"/>
            <w:sz w:val="18"/>
            <w:szCs w:val="18"/>
          </w:rPr>
          <w:delText xml:space="preserve"> </w:delText>
        </w:r>
        <w:r w:rsidRPr="00744103" w:rsidDel="004F4E74">
          <w:rPr>
            <w:rFonts w:cs="Arial"/>
            <w:color w:val="auto"/>
            <w:sz w:val="18"/>
            <w:szCs w:val="18"/>
          </w:rPr>
          <w:delText>Systems.</w:delText>
        </w:r>
        <w:r w:rsidRPr="00744103" w:rsidDel="004F4E74">
          <w:rPr>
            <w:rFonts w:cs="Arial"/>
            <w:i/>
            <w:color w:val="auto"/>
            <w:sz w:val="18"/>
            <w:szCs w:val="18"/>
          </w:rPr>
          <w:delText xml:space="preserve"> </w:delText>
        </w:r>
        <w:r w:rsidRPr="00744103" w:rsidDel="004F4E74">
          <w:rPr>
            <w:i/>
            <w:iCs/>
            <w:color w:val="auto"/>
            <w:sz w:val="18"/>
          </w:rPr>
          <w:delText>Vibration</w:delText>
        </w:r>
        <w:r w:rsidRPr="00744103" w:rsidDel="004F4E74">
          <w:rPr>
            <w:rFonts w:cs="Arial"/>
            <w:i/>
            <w:color w:val="auto"/>
            <w:sz w:val="18"/>
            <w:szCs w:val="18"/>
          </w:rPr>
          <w:delText xml:space="preserve"> </w:delText>
        </w:r>
        <w:r w:rsidRPr="00744103" w:rsidDel="004F4E74">
          <w:rPr>
            <w:rFonts w:cs="Arial"/>
            <w:b/>
            <w:color w:val="auto"/>
            <w:sz w:val="18"/>
            <w:szCs w:val="18"/>
          </w:rPr>
          <w:delText>2020</w:delText>
        </w:r>
        <w:r w:rsidRPr="00744103" w:rsidDel="004F4E74">
          <w:rPr>
            <w:rFonts w:cs="Arial"/>
            <w:color w:val="auto"/>
            <w:sz w:val="18"/>
            <w:szCs w:val="18"/>
          </w:rPr>
          <w:delText>,</w:delText>
        </w:r>
        <w:r w:rsidRPr="00744103" w:rsidDel="004F4E74">
          <w:rPr>
            <w:rFonts w:cs="Arial"/>
            <w:i/>
            <w:color w:val="auto"/>
            <w:sz w:val="18"/>
            <w:szCs w:val="18"/>
          </w:rPr>
          <w:delText xml:space="preserve"> 3</w:delText>
        </w:r>
        <w:r w:rsidRPr="00744103" w:rsidDel="004F4E74">
          <w:rPr>
            <w:rFonts w:cs="Arial"/>
            <w:color w:val="auto"/>
            <w:sz w:val="18"/>
            <w:szCs w:val="18"/>
          </w:rPr>
          <w:delText>,</w:delText>
        </w:r>
        <w:r w:rsidRPr="00744103" w:rsidDel="004F4E74">
          <w:rPr>
            <w:rFonts w:cs="Arial"/>
            <w:i/>
            <w:color w:val="auto"/>
            <w:sz w:val="18"/>
            <w:szCs w:val="18"/>
          </w:rPr>
          <w:delText xml:space="preserve"> </w:delText>
        </w:r>
        <w:r w:rsidRPr="00744103" w:rsidDel="004F4E74">
          <w:rPr>
            <w:rFonts w:cs="Arial"/>
            <w:color w:val="auto"/>
            <w:sz w:val="18"/>
            <w:szCs w:val="18"/>
          </w:rPr>
          <w:delText>204–216.</w:delText>
        </w:r>
        <w:r w:rsidRPr="00744103" w:rsidDel="004F4E74">
          <w:rPr>
            <w:rFonts w:cs="Arial"/>
            <w:i/>
            <w:color w:val="auto"/>
            <w:sz w:val="18"/>
            <w:szCs w:val="18"/>
          </w:rPr>
          <w:delText xml:space="preserve"> </w:delText>
        </w:r>
        <w:r w:rsidRPr="00744103" w:rsidDel="004F4E74">
          <w:rPr>
            <w:rFonts w:cs="Arial"/>
            <w:color w:val="auto"/>
            <w:sz w:val="18"/>
            <w:szCs w:val="18"/>
          </w:rPr>
          <w:delText>https://doi.org/10.3390/vibration3030016.</w:delText>
        </w:r>
      </w:del>
    </w:p>
    <w:p w14:paraId="6CA0E548" w14:textId="5D1E2128" w:rsidR="007F6087" w:rsidRPr="006A25B7" w:rsidDel="004F4E74" w:rsidRDefault="007F6087" w:rsidP="007F6087">
      <w:pPr>
        <w:pStyle w:val="ListParagraph"/>
        <w:numPr>
          <w:ilvl w:val="0"/>
          <w:numId w:val="29"/>
        </w:numPr>
        <w:adjustRightInd w:val="0"/>
        <w:snapToGrid w:val="0"/>
        <w:spacing w:line="228" w:lineRule="auto"/>
        <w:ind w:left="425" w:hanging="425"/>
        <w:contextualSpacing w:val="0"/>
        <w:rPr>
          <w:del w:id="631" w:author="Safdar Muhammad Farhan (DOKT)" w:date="2022-12-05T14:36:00Z"/>
          <w:rFonts w:cs="Arial"/>
          <w:color w:val="auto"/>
          <w:sz w:val="18"/>
          <w:szCs w:val="18"/>
        </w:rPr>
      </w:pPr>
      <w:del w:id="632" w:author="Safdar Muhammad Farhan (DOKT)" w:date="2022-12-05T14:36:00Z">
        <w:r w:rsidRPr="00744103" w:rsidDel="004F4E74">
          <w:rPr>
            <w:rFonts w:cs="Arial"/>
            <w:color w:val="auto"/>
            <w:sz w:val="18"/>
            <w:szCs w:val="18"/>
          </w:rPr>
          <w:lastRenderedPageBreak/>
          <w:delText>Wang,</w:delText>
        </w:r>
        <w:r w:rsidRPr="00744103" w:rsidDel="004F4E74">
          <w:rPr>
            <w:rFonts w:cs="Arial"/>
            <w:i/>
            <w:color w:val="auto"/>
            <w:sz w:val="18"/>
            <w:szCs w:val="18"/>
          </w:rPr>
          <w:delText xml:space="preserve"> </w:delText>
        </w:r>
        <w:r w:rsidRPr="00744103" w:rsidDel="004F4E74">
          <w:rPr>
            <w:rFonts w:cs="Arial"/>
            <w:color w:val="auto"/>
            <w:sz w:val="18"/>
            <w:szCs w:val="18"/>
          </w:rPr>
          <w:delText>T.;</w:delText>
        </w:r>
        <w:r w:rsidRPr="00744103" w:rsidDel="004F4E74">
          <w:rPr>
            <w:rFonts w:cs="Arial"/>
            <w:i/>
            <w:color w:val="auto"/>
            <w:sz w:val="18"/>
            <w:szCs w:val="18"/>
          </w:rPr>
          <w:delText xml:space="preserve"> </w:delText>
        </w:r>
        <w:r w:rsidRPr="00744103" w:rsidDel="004F4E74">
          <w:rPr>
            <w:rFonts w:cs="Arial"/>
            <w:color w:val="auto"/>
            <w:sz w:val="18"/>
            <w:szCs w:val="18"/>
          </w:rPr>
          <w:delText>Lu,</w:delText>
        </w:r>
        <w:r w:rsidRPr="00744103" w:rsidDel="004F4E74">
          <w:rPr>
            <w:rFonts w:cs="Arial"/>
            <w:i/>
            <w:color w:val="auto"/>
            <w:sz w:val="18"/>
            <w:szCs w:val="18"/>
          </w:rPr>
          <w:delText xml:space="preserve"> </w:delText>
        </w:r>
        <w:r w:rsidRPr="00744103" w:rsidDel="004F4E74">
          <w:rPr>
            <w:rFonts w:cs="Arial"/>
            <w:color w:val="auto"/>
            <w:sz w:val="18"/>
            <w:szCs w:val="18"/>
          </w:rPr>
          <w:delText>C.;</w:delText>
        </w:r>
        <w:r w:rsidRPr="00744103" w:rsidDel="004F4E74">
          <w:rPr>
            <w:rFonts w:cs="Arial"/>
            <w:i/>
            <w:color w:val="auto"/>
            <w:sz w:val="18"/>
            <w:szCs w:val="18"/>
          </w:rPr>
          <w:delText xml:space="preserve"> </w:delText>
        </w:r>
        <w:r w:rsidRPr="00744103" w:rsidDel="004F4E74">
          <w:rPr>
            <w:rFonts w:cs="Arial"/>
            <w:color w:val="auto"/>
            <w:sz w:val="18"/>
            <w:szCs w:val="18"/>
          </w:rPr>
          <w:delText>Sun,</w:delText>
        </w:r>
        <w:r w:rsidRPr="00744103" w:rsidDel="004F4E74">
          <w:rPr>
            <w:rFonts w:cs="Arial"/>
            <w:i/>
            <w:color w:val="auto"/>
            <w:sz w:val="18"/>
            <w:szCs w:val="18"/>
          </w:rPr>
          <w:delText xml:space="preserve"> </w:delText>
        </w:r>
        <w:r w:rsidRPr="00744103" w:rsidDel="004F4E74">
          <w:rPr>
            <w:rFonts w:cs="Arial"/>
            <w:color w:val="auto"/>
            <w:sz w:val="18"/>
            <w:szCs w:val="18"/>
          </w:rPr>
          <w:delText>Y.;</w:delText>
        </w:r>
        <w:r w:rsidRPr="00744103" w:rsidDel="004F4E74">
          <w:rPr>
            <w:rFonts w:cs="Arial"/>
            <w:i/>
            <w:color w:val="auto"/>
            <w:sz w:val="18"/>
            <w:szCs w:val="18"/>
          </w:rPr>
          <w:delText xml:space="preserve"> </w:delText>
        </w:r>
        <w:r w:rsidRPr="00744103" w:rsidDel="004F4E74">
          <w:rPr>
            <w:rFonts w:cs="Arial"/>
            <w:color w:val="auto"/>
            <w:sz w:val="18"/>
            <w:szCs w:val="18"/>
          </w:rPr>
          <w:delText>Yang,</w:delText>
        </w:r>
        <w:r w:rsidRPr="00744103" w:rsidDel="004F4E74">
          <w:rPr>
            <w:rFonts w:cs="Arial"/>
            <w:i/>
            <w:color w:val="auto"/>
            <w:sz w:val="18"/>
            <w:szCs w:val="18"/>
          </w:rPr>
          <w:delText xml:space="preserve"> </w:delText>
        </w:r>
        <w:r w:rsidRPr="00744103" w:rsidDel="004F4E74">
          <w:rPr>
            <w:rFonts w:cs="Arial"/>
            <w:color w:val="auto"/>
            <w:sz w:val="18"/>
            <w:szCs w:val="18"/>
          </w:rPr>
          <w:delText>M.;</w:delText>
        </w:r>
        <w:r w:rsidRPr="00744103" w:rsidDel="004F4E74">
          <w:rPr>
            <w:rFonts w:cs="Arial"/>
            <w:i/>
            <w:color w:val="auto"/>
            <w:sz w:val="18"/>
            <w:szCs w:val="18"/>
          </w:rPr>
          <w:delText xml:space="preserve"> </w:delText>
        </w:r>
        <w:r w:rsidRPr="00744103" w:rsidDel="004F4E74">
          <w:rPr>
            <w:rFonts w:cs="Arial"/>
            <w:color w:val="auto"/>
            <w:sz w:val="18"/>
            <w:szCs w:val="18"/>
          </w:rPr>
          <w:delText>Liu,</w:delText>
        </w:r>
        <w:r w:rsidRPr="00744103" w:rsidDel="004F4E74">
          <w:rPr>
            <w:rFonts w:cs="Arial"/>
            <w:i/>
            <w:color w:val="auto"/>
            <w:sz w:val="18"/>
            <w:szCs w:val="18"/>
          </w:rPr>
          <w:delText xml:space="preserve"> </w:delText>
        </w:r>
        <w:r w:rsidRPr="00744103" w:rsidDel="004F4E74">
          <w:rPr>
            <w:rFonts w:cs="Arial"/>
            <w:color w:val="auto"/>
            <w:sz w:val="18"/>
            <w:szCs w:val="18"/>
          </w:rPr>
          <w:delText>C.;</w:delText>
        </w:r>
        <w:r w:rsidRPr="00744103" w:rsidDel="004F4E74">
          <w:rPr>
            <w:rFonts w:cs="Arial"/>
            <w:i/>
            <w:color w:val="auto"/>
            <w:sz w:val="18"/>
            <w:szCs w:val="18"/>
          </w:rPr>
          <w:delText xml:space="preserve"> </w:delText>
        </w:r>
        <w:r w:rsidRPr="00744103" w:rsidDel="004F4E74">
          <w:rPr>
            <w:rFonts w:cs="Arial"/>
            <w:color w:val="auto"/>
            <w:sz w:val="18"/>
            <w:szCs w:val="18"/>
          </w:rPr>
          <w:delText>Ou,</w:delText>
        </w:r>
        <w:r w:rsidRPr="00744103" w:rsidDel="004F4E74">
          <w:rPr>
            <w:rFonts w:cs="Arial"/>
            <w:i/>
            <w:color w:val="auto"/>
            <w:sz w:val="18"/>
            <w:szCs w:val="18"/>
          </w:rPr>
          <w:delText xml:space="preserve"> </w:delText>
        </w:r>
        <w:r w:rsidRPr="00744103" w:rsidDel="004F4E74">
          <w:rPr>
            <w:rFonts w:cs="Arial"/>
            <w:color w:val="auto"/>
            <w:sz w:val="18"/>
            <w:szCs w:val="18"/>
          </w:rPr>
          <w:delText>C.</w:delText>
        </w:r>
        <w:r w:rsidRPr="00744103" w:rsidDel="004F4E74">
          <w:rPr>
            <w:rFonts w:cs="Arial"/>
            <w:i/>
            <w:color w:val="auto"/>
            <w:sz w:val="18"/>
            <w:szCs w:val="18"/>
          </w:rPr>
          <w:delText xml:space="preserve"> </w:delText>
        </w:r>
        <w:r w:rsidRPr="00744103" w:rsidDel="004F4E74">
          <w:rPr>
            <w:rFonts w:cs="Arial"/>
            <w:color w:val="auto"/>
            <w:sz w:val="18"/>
            <w:szCs w:val="18"/>
          </w:rPr>
          <w:delText>Automatic</w:delText>
        </w:r>
        <w:r w:rsidRPr="00744103" w:rsidDel="004F4E74">
          <w:rPr>
            <w:rFonts w:cs="Arial"/>
            <w:i/>
            <w:color w:val="auto"/>
            <w:sz w:val="18"/>
            <w:szCs w:val="18"/>
          </w:rPr>
          <w:delText xml:space="preserve"> </w:delText>
        </w:r>
        <w:r w:rsidRPr="00744103" w:rsidDel="004F4E74">
          <w:rPr>
            <w:rFonts w:cs="Arial"/>
            <w:color w:val="auto"/>
            <w:sz w:val="18"/>
            <w:szCs w:val="18"/>
          </w:rPr>
          <w:delText>ECG</w:delText>
        </w:r>
        <w:r w:rsidRPr="00744103" w:rsidDel="004F4E74">
          <w:rPr>
            <w:rFonts w:cs="Arial"/>
            <w:i/>
            <w:color w:val="auto"/>
            <w:sz w:val="18"/>
            <w:szCs w:val="18"/>
          </w:rPr>
          <w:delText xml:space="preserve"> </w:delText>
        </w:r>
        <w:r w:rsidRPr="00744103" w:rsidDel="004F4E74">
          <w:rPr>
            <w:rFonts w:cs="Arial"/>
            <w:color w:val="auto"/>
            <w:sz w:val="18"/>
            <w:szCs w:val="18"/>
          </w:rPr>
          <w:delText>Classification</w:delText>
        </w:r>
        <w:r w:rsidRPr="00744103" w:rsidDel="004F4E74">
          <w:rPr>
            <w:rFonts w:cs="Arial"/>
            <w:i/>
            <w:color w:val="auto"/>
            <w:sz w:val="18"/>
            <w:szCs w:val="18"/>
          </w:rPr>
          <w:delText xml:space="preserve"> </w:delText>
        </w:r>
        <w:r w:rsidRPr="00744103" w:rsidDel="004F4E74">
          <w:rPr>
            <w:rFonts w:cs="Arial"/>
            <w:color w:val="auto"/>
            <w:sz w:val="18"/>
            <w:szCs w:val="18"/>
          </w:rPr>
          <w:delText>Using</w:delText>
        </w:r>
        <w:r w:rsidRPr="00744103" w:rsidDel="004F4E74">
          <w:rPr>
            <w:rFonts w:cs="Arial"/>
            <w:i/>
            <w:color w:val="auto"/>
            <w:sz w:val="18"/>
            <w:szCs w:val="18"/>
          </w:rPr>
          <w:delText xml:space="preserve"> </w:delText>
        </w:r>
        <w:r w:rsidRPr="00744103" w:rsidDel="004F4E74">
          <w:rPr>
            <w:rFonts w:cs="Arial"/>
            <w:color w:val="auto"/>
            <w:sz w:val="18"/>
            <w:szCs w:val="18"/>
          </w:rPr>
          <w:delText>Continuous</w:delText>
        </w:r>
        <w:r w:rsidRPr="00744103" w:rsidDel="004F4E74">
          <w:rPr>
            <w:rFonts w:cs="Arial"/>
            <w:i/>
            <w:color w:val="auto"/>
            <w:sz w:val="18"/>
            <w:szCs w:val="18"/>
          </w:rPr>
          <w:delText xml:space="preserve"> </w:delText>
        </w:r>
        <w:r w:rsidRPr="00744103" w:rsidDel="004F4E74">
          <w:rPr>
            <w:rFonts w:cs="Arial"/>
            <w:color w:val="auto"/>
            <w:sz w:val="18"/>
            <w:szCs w:val="18"/>
          </w:rPr>
          <w:delText>Wavelet</w:delText>
        </w:r>
        <w:r w:rsidRPr="00744103" w:rsidDel="004F4E74">
          <w:rPr>
            <w:rFonts w:cs="Arial"/>
            <w:i/>
            <w:color w:val="auto"/>
            <w:sz w:val="18"/>
            <w:szCs w:val="18"/>
          </w:rPr>
          <w:delText xml:space="preserve"> </w:delText>
        </w:r>
        <w:r w:rsidRPr="00744103" w:rsidDel="004F4E74">
          <w:rPr>
            <w:rFonts w:cs="Arial"/>
            <w:color w:val="auto"/>
            <w:sz w:val="18"/>
            <w:szCs w:val="18"/>
          </w:rPr>
          <w:delText>Transform</w:delText>
        </w:r>
        <w:r w:rsidRPr="00744103" w:rsidDel="004F4E74">
          <w:rPr>
            <w:rFonts w:cs="Arial"/>
            <w:i/>
            <w:color w:val="auto"/>
            <w:sz w:val="18"/>
            <w:szCs w:val="18"/>
          </w:rPr>
          <w:delText xml:space="preserve"> </w:delText>
        </w:r>
        <w:r w:rsidRPr="00744103" w:rsidDel="004F4E74">
          <w:rPr>
            <w:rFonts w:cs="Arial"/>
            <w:color w:val="auto"/>
            <w:sz w:val="18"/>
            <w:szCs w:val="18"/>
          </w:rPr>
          <w:delText>and</w:delText>
        </w:r>
        <w:r w:rsidRPr="00744103" w:rsidDel="004F4E74">
          <w:rPr>
            <w:rFonts w:cs="Arial"/>
            <w:i/>
            <w:color w:val="auto"/>
            <w:sz w:val="18"/>
            <w:szCs w:val="18"/>
          </w:rPr>
          <w:delText xml:space="preserve"> </w:delText>
        </w:r>
        <w:r w:rsidRPr="00744103" w:rsidDel="004F4E74">
          <w:rPr>
            <w:rFonts w:cs="Arial"/>
            <w:color w:val="auto"/>
            <w:sz w:val="18"/>
            <w:szCs w:val="18"/>
          </w:rPr>
          <w:delText>Convolutional</w:delText>
        </w:r>
        <w:r w:rsidRPr="00744103" w:rsidDel="004F4E74">
          <w:rPr>
            <w:rFonts w:cs="Arial"/>
            <w:i/>
            <w:color w:val="auto"/>
            <w:sz w:val="18"/>
            <w:szCs w:val="18"/>
          </w:rPr>
          <w:delText xml:space="preserve"> </w:delText>
        </w:r>
        <w:r w:rsidRPr="00744103" w:rsidDel="004F4E74">
          <w:rPr>
            <w:rFonts w:cs="Arial"/>
            <w:color w:val="auto"/>
            <w:sz w:val="18"/>
            <w:szCs w:val="18"/>
          </w:rPr>
          <w:delText>Neural</w:delText>
        </w:r>
        <w:r w:rsidRPr="00744103" w:rsidDel="004F4E74">
          <w:rPr>
            <w:rFonts w:cs="Arial"/>
            <w:i/>
            <w:color w:val="auto"/>
            <w:sz w:val="18"/>
            <w:szCs w:val="18"/>
          </w:rPr>
          <w:delText xml:space="preserve"> </w:delText>
        </w:r>
        <w:r w:rsidRPr="00744103" w:rsidDel="004F4E74">
          <w:rPr>
            <w:rFonts w:cs="Arial"/>
            <w:color w:val="auto"/>
            <w:sz w:val="18"/>
            <w:szCs w:val="18"/>
          </w:rPr>
          <w:delText>Network.</w:delText>
        </w:r>
        <w:r w:rsidRPr="00744103" w:rsidDel="004F4E74">
          <w:rPr>
            <w:rFonts w:cs="Arial"/>
            <w:i/>
            <w:color w:val="auto"/>
            <w:sz w:val="18"/>
            <w:szCs w:val="18"/>
          </w:rPr>
          <w:delText xml:space="preserve"> </w:delText>
        </w:r>
        <w:r w:rsidRPr="00744103" w:rsidDel="004F4E74">
          <w:rPr>
            <w:rFonts w:cs="Arial"/>
            <w:i/>
            <w:iCs/>
            <w:color w:val="auto"/>
            <w:sz w:val="18"/>
            <w:szCs w:val="18"/>
          </w:rPr>
          <w:delText>Entropy</w:delText>
        </w:r>
        <w:r w:rsidRPr="00744103" w:rsidDel="004F4E74">
          <w:rPr>
            <w:rFonts w:cs="Arial"/>
            <w:i/>
            <w:color w:val="auto"/>
            <w:sz w:val="18"/>
            <w:szCs w:val="18"/>
          </w:rPr>
          <w:delText xml:space="preserve"> </w:delText>
        </w:r>
        <w:r w:rsidRPr="006A25B7" w:rsidDel="004F4E74">
          <w:rPr>
            <w:rFonts w:cs="Arial"/>
            <w:b/>
            <w:color w:val="auto"/>
            <w:sz w:val="18"/>
            <w:szCs w:val="18"/>
          </w:rPr>
          <w:delText>2021</w:delText>
        </w:r>
        <w:r w:rsidRPr="006A25B7" w:rsidDel="004F4E74">
          <w:rPr>
            <w:rFonts w:cs="Arial"/>
            <w:color w:val="auto"/>
            <w:sz w:val="18"/>
            <w:szCs w:val="18"/>
          </w:rPr>
          <w:delText>,</w:delText>
        </w:r>
        <w:r w:rsidRPr="006A25B7" w:rsidDel="004F4E74">
          <w:rPr>
            <w:rFonts w:cs="Arial"/>
            <w:i/>
            <w:color w:val="auto"/>
            <w:sz w:val="18"/>
            <w:szCs w:val="18"/>
          </w:rPr>
          <w:delText xml:space="preserve"> 23</w:delText>
        </w:r>
        <w:r w:rsidRPr="006A25B7" w:rsidDel="004F4E74">
          <w:rPr>
            <w:rFonts w:cs="Arial"/>
            <w:color w:val="auto"/>
            <w:sz w:val="18"/>
            <w:szCs w:val="18"/>
          </w:rPr>
          <w:delText>,</w:delText>
        </w:r>
        <w:r w:rsidRPr="006A25B7" w:rsidDel="004F4E74">
          <w:rPr>
            <w:rFonts w:cs="Arial"/>
            <w:i/>
            <w:color w:val="auto"/>
            <w:sz w:val="18"/>
            <w:szCs w:val="18"/>
          </w:rPr>
          <w:delText xml:space="preserve"> </w:delText>
        </w:r>
        <w:r w:rsidRPr="006A25B7" w:rsidDel="004F4E74">
          <w:rPr>
            <w:rFonts w:cs="Arial"/>
            <w:color w:val="auto"/>
            <w:sz w:val="18"/>
            <w:szCs w:val="18"/>
          </w:rPr>
          <w:delText>119.</w:delText>
        </w:r>
      </w:del>
    </w:p>
    <w:p w14:paraId="7388EAA6" w14:textId="1ABBF382" w:rsidR="007F6087" w:rsidRPr="00744103" w:rsidDel="007A0F2E" w:rsidRDefault="007F6087" w:rsidP="007F6087">
      <w:pPr>
        <w:pStyle w:val="ListParagraph"/>
        <w:numPr>
          <w:ilvl w:val="0"/>
          <w:numId w:val="29"/>
        </w:numPr>
        <w:adjustRightInd w:val="0"/>
        <w:snapToGrid w:val="0"/>
        <w:spacing w:line="228" w:lineRule="auto"/>
        <w:ind w:left="425" w:hanging="425"/>
        <w:contextualSpacing w:val="0"/>
        <w:rPr>
          <w:del w:id="633" w:author="Safdar Muhammad Farhan (DOKT)" w:date="2022-12-05T14:26:00Z"/>
          <w:rFonts w:cs="Arial"/>
          <w:color w:val="auto"/>
          <w:sz w:val="18"/>
          <w:szCs w:val="18"/>
        </w:rPr>
      </w:pPr>
      <w:del w:id="634" w:author="Safdar Muhammad Farhan (DOKT)" w:date="2022-12-05T14:26:00Z">
        <w:r w:rsidRPr="006A25B7" w:rsidDel="007A0F2E">
          <w:rPr>
            <w:rFonts w:cs="Arial"/>
            <w:color w:val="auto"/>
            <w:sz w:val="18"/>
            <w:szCs w:val="18"/>
          </w:rPr>
          <w:delText>Serhani,</w:delText>
        </w:r>
        <w:r w:rsidRPr="006A25B7" w:rsidDel="007A0F2E">
          <w:rPr>
            <w:rFonts w:cs="Arial"/>
            <w:i/>
            <w:color w:val="auto"/>
            <w:sz w:val="18"/>
            <w:szCs w:val="18"/>
          </w:rPr>
          <w:delText xml:space="preserve"> </w:delText>
        </w:r>
        <w:r w:rsidRPr="006A25B7" w:rsidDel="007A0F2E">
          <w:rPr>
            <w:rFonts w:cs="Arial"/>
            <w:color w:val="auto"/>
            <w:sz w:val="18"/>
            <w:szCs w:val="18"/>
          </w:rPr>
          <w:delText>M.A.;</w:delText>
        </w:r>
        <w:r w:rsidRPr="006A25B7" w:rsidDel="007A0F2E">
          <w:rPr>
            <w:rFonts w:cs="Arial"/>
            <w:i/>
            <w:color w:val="auto"/>
            <w:sz w:val="18"/>
            <w:szCs w:val="18"/>
          </w:rPr>
          <w:delText xml:space="preserve"> </w:delText>
        </w:r>
        <w:r w:rsidRPr="006A25B7" w:rsidDel="007A0F2E">
          <w:rPr>
            <w:rFonts w:cs="Arial"/>
            <w:color w:val="auto"/>
            <w:sz w:val="18"/>
            <w:szCs w:val="18"/>
          </w:rPr>
          <w:delText>TEl</w:delText>
        </w:r>
        <w:r w:rsidRPr="006A25B7" w:rsidDel="007A0F2E">
          <w:rPr>
            <w:rFonts w:cs="Arial"/>
            <w:i/>
            <w:color w:val="auto"/>
            <w:sz w:val="18"/>
            <w:szCs w:val="18"/>
          </w:rPr>
          <w:delText xml:space="preserve"> </w:delText>
        </w:r>
        <w:r w:rsidRPr="006A25B7" w:rsidDel="007A0F2E">
          <w:rPr>
            <w:rFonts w:cs="Arial"/>
            <w:color w:val="auto"/>
            <w:sz w:val="18"/>
            <w:szCs w:val="18"/>
          </w:rPr>
          <w:delText>Kassabi,</w:delText>
        </w:r>
        <w:r w:rsidRPr="006A25B7" w:rsidDel="007A0F2E">
          <w:rPr>
            <w:rFonts w:cs="Arial"/>
            <w:i/>
            <w:color w:val="auto"/>
            <w:sz w:val="18"/>
            <w:szCs w:val="18"/>
          </w:rPr>
          <w:delText xml:space="preserve"> </w:delText>
        </w:r>
        <w:r w:rsidRPr="006A25B7" w:rsidDel="007A0F2E">
          <w:rPr>
            <w:rFonts w:cs="Arial"/>
            <w:color w:val="auto"/>
            <w:sz w:val="18"/>
            <w:szCs w:val="18"/>
          </w:rPr>
          <w:delText>H.;</w:delText>
        </w:r>
        <w:r w:rsidRPr="006A25B7" w:rsidDel="007A0F2E">
          <w:rPr>
            <w:rFonts w:cs="Arial"/>
            <w:i/>
            <w:color w:val="auto"/>
            <w:sz w:val="18"/>
            <w:szCs w:val="18"/>
          </w:rPr>
          <w:delText xml:space="preserve"> </w:delText>
        </w:r>
        <w:r w:rsidRPr="006A25B7" w:rsidDel="007A0F2E">
          <w:rPr>
            <w:rFonts w:cs="Arial"/>
            <w:color w:val="auto"/>
            <w:sz w:val="18"/>
            <w:szCs w:val="18"/>
          </w:rPr>
          <w:delText>Ismail,</w:delText>
        </w:r>
        <w:r w:rsidRPr="006A25B7" w:rsidDel="007A0F2E">
          <w:rPr>
            <w:rFonts w:cs="Arial"/>
            <w:i/>
            <w:color w:val="auto"/>
            <w:sz w:val="18"/>
            <w:szCs w:val="18"/>
          </w:rPr>
          <w:delText xml:space="preserve"> </w:delText>
        </w:r>
        <w:r w:rsidRPr="006A25B7" w:rsidDel="007A0F2E">
          <w:rPr>
            <w:rFonts w:cs="Arial"/>
            <w:color w:val="auto"/>
            <w:sz w:val="18"/>
            <w:szCs w:val="18"/>
          </w:rPr>
          <w:delText>H.;</w:delText>
        </w:r>
        <w:r w:rsidRPr="006A25B7" w:rsidDel="007A0F2E">
          <w:rPr>
            <w:rFonts w:cs="Arial"/>
            <w:i/>
            <w:color w:val="auto"/>
            <w:sz w:val="18"/>
            <w:szCs w:val="18"/>
          </w:rPr>
          <w:delText xml:space="preserve"> </w:delText>
        </w:r>
        <w:r w:rsidRPr="006A25B7" w:rsidDel="007A0F2E">
          <w:rPr>
            <w:rFonts w:cs="Arial"/>
            <w:color w:val="auto"/>
            <w:sz w:val="18"/>
            <w:szCs w:val="18"/>
          </w:rPr>
          <w:delText>Nujum</w:delText>
        </w:r>
        <w:r w:rsidRPr="006A25B7" w:rsidDel="007A0F2E">
          <w:rPr>
            <w:rFonts w:cs="Arial"/>
            <w:i/>
            <w:color w:val="auto"/>
            <w:sz w:val="18"/>
            <w:szCs w:val="18"/>
          </w:rPr>
          <w:delText xml:space="preserve"> </w:delText>
        </w:r>
        <w:r w:rsidRPr="006A25B7" w:rsidDel="007A0F2E">
          <w:rPr>
            <w:rFonts w:cs="Arial"/>
            <w:color w:val="auto"/>
            <w:sz w:val="18"/>
            <w:szCs w:val="18"/>
          </w:rPr>
          <w:delText>Navaz,</w:delText>
        </w:r>
        <w:r w:rsidRPr="006A25B7" w:rsidDel="007A0F2E">
          <w:rPr>
            <w:rFonts w:cs="Arial"/>
            <w:i/>
            <w:color w:val="auto"/>
            <w:sz w:val="18"/>
            <w:szCs w:val="18"/>
          </w:rPr>
          <w:delText xml:space="preserve"> </w:delText>
        </w:r>
        <w:r w:rsidRPr="006A25B7" w:rsidDel="007A0F2E">
          <w:rPr>
            <w:rFonts w:cs="Arial"/>
            <w:color w:val="auto"/>
            <w:sz w:val="18"/>
            <w:szCs w:val="18"/>
          </w:rPr>
          <w:delText>A.</w:delText>
        </w:r>
        <w:r w:rsidRPr="006A25B7" w:rsidDel="007A0F2E">
          <w:rPr>
            <w:rFonts w:cs="Arial"/>
            <w:i/>
            <w:color w:val="auto"/>
            <w:sz w:val="18"/>
            <w:szCs w:val="18"/>
          </w:rPr>
          <w:delText xml:space="preserve"> </w:delText>
        </w:r>
        <w:r w:rsidRPr="006A25B7" w:rsidDel="007A0F2E">
          <w:rPr>
            <w:rFonts w:cs="Arial"/>
            <w:color w:val="auto"/>
            <w:sz w:val="18"/>
            <w:szCs w:val="18"/>
          </w:rPr>
          <w:delText>ECG</w:delText>
        </w:r>
        <w:r w:rsidRPr="006A25B7" w:rsidDel="007A0F2E">
          <w:rPr>
            <w:rFonts w:cs="Arial"/>
            <w:i/>
            <w:color w:val="auto"/>
            <w:sz w:val="18"/>
            <w:szCs w:val="18"/>
          </w:rPr>
          <w:delText xml:space="preserve"> </w:delText>
        </w:r>
        <w:r w:rsidRPr="006A25B7" w:rsidDel="007A0F2E">
          <w:rPr>
            <w:rFonts w:cs="Arial"/>
            <w:color w:val="auto"/>
            <w:sz w:val="18"/>
            <w:szCs w:val="18"/>
          </w:rPr>
          <w:delText>Monitoring</w:delText>
        </w:r>
        <w:r w:rsidRPr="006A25B7" w:rsidDel="007A0F2E">
          <w:rPr>
            <w:rFonts w:cs="Arial"/>
            <w:i/>
            <w:color w:val="auto"/>
            <w:sz w:val="18"/>
            <w:szCs w:val="18"/>
          </w:rPr>
          <w:delText xml:space="preserve"> </w:delText>
        </w:r>
        <w:r w:rsidRPr="006A25B7" w:rsidDel="007A0F2E">
          <w:rPr>
            <w:rFonts w:cs="Arial"/>
            <w:color w:val="auto"/>
            <w:sz w:val="18"/>
            <w:szCs w:val="18"/>
          </w:rPr>
          <w:delText>Systems:</w:delText>
        </w:r>
        <w:r w:rsidRPr="006A25B7" w:rsidDel="007A0F2E">
          <w:rPr>
            <w:rFonts w:cs="Arial"/>
            <w:i/>
            <w:color w:val="auto"/>
            <w:sz w:val="18"/>
            <w:szCs w:val="18"/>
          </w:rPr>
          <w:delText xml:space="preserve"> </w:delText>
        </w:r>
        <w:r w:rsidRPr="006A25B7" w:rsidDel="007A0F2E">
          <w:rPr>
            <w:rFonts w:cs="Arial"/>
            <w:color w:val="auto"/>
            <w:sz w:val="18"/>
            <w:szCs w:val="18"/>
          </w:rPr>
          <w:delText>Review,</w:delText>
        </w:r>
        <w:r w:rsidRPr="006A25B7" w:rsidDel="007A0F2E">
          <w:rPr>
            <w:rFonts w:cs="Arial"/>
            <w:i/>
            <w:color w:val="auto"/>
            <w:sz w:val="18"/>
            <w:szCs w:val="18"/>
          </w:rPr>
          <w:delText xml:space="preserve"> </w:delText>
        </w:r>
        <w:r w:rsidRPr="006A25B7" w:rsidDel="007A0F2E">
          <w:rPr>
            <w:rFonts w:cs="Arial"/>
            <w:color w:val="auto"/>
            <w:sz w:val="18"/>
            <w:szCs w:val="18"/>
          </w:rPr>
          <w:delText>Architecture,</w:delText>
        </w:r>
        <w:r w:rsidRPr="006A25B7" w:rsidDel="007A0F2E">
          <w:rPr>
            <w:rFonts w:cs="Arial"/>
            <w:i/>
            <w:color w:val="auto"/>
            <w:sz w:val="18"/>
            <w:szCs w:val="18"/>
          </w:rPr>
          <w:delText xml:space="preserve"> </w:delText>
        </w:r>
        <w:r w:rsidRPr="006A25B7" w:rsidDel="007A0F2E">
          <w:rPr>
            <w:rFonts w:cs="Arial"/>
            <w:color w:val="auto"/>
            <w:sz w:val="18"/>
            <w:szCs w:val="18"/>
          </w:rPr>
          <w:delText>Processes,</w:delText>
        </w:r>
        <w:r w:rsidRPr="006A25B7" w:rsidDel="007A0F2E">
          <w:rPr>
            <w:rFonts w:cs="Arial"/>
            <w:i/>
            <w:color w:val="auto"/>
            <w:sz w:val="18"/>
            <w:szCs w:val="18"/>
          </w:rPr>
          <w:delText xml:space="preserve"> </w:delText>
        </w:r>
        <w:r w:rsidRPr="006A25B7" w:rsidDel="007A0F2E">
          <w:rPr>
            <w:rFonts w:cs="Arial"/>
            <w:color w:val="auto"/>
            <w:sz w:val="18"/>
            <w:szCs w:val="18"/>
          </w:rPr>
          <w:delText>and</w:delText>
        </w:r>
        <w:r w:rsidRPr="006A25B7" w:rsidDel="007A0F2E">
          <w:rPr>
            <w:rFonts w:cs="Arial"/>
            <w:i/>
            <w:color w:val="auto"/>
            <w:sz w:val="18"/>
            <w:szCs w:val="18"/>
          </w:rPr>
          <w:delText xml:space="preserve"> </w:delText>
        </w:r>
        <w:r w:rsidRPr="006A25B7" w:rsidDel="007A0F2E">
          <w:rPr>
            <w:rFonts w:cs="Arial"/>
            <w:color w:val="auto"/>
            <w:sz w:val="18"/>
            <w:szCs w:val="18"/>
          </w:rPr>
          <w:delText>Key</w:delText>
        </w:r>
        <w:r w:rsidRPr="006A25B7" w:rsidDel="007A0F2E">
          <w:rPr>
            <w:rFonts w:cs="Arial"/>
            <w:i/>
            <w:color w:val="auto"/>
            <w:sz w:val="18"/>
            <w:szCs w:val="18"/>
          </w:rPr>
          <w:delText xml:space="preserve"> </w:delText>
        </w:r>
        <w:r w:rsidRPr="006A25B7" w:rsidDel="007A0F2E">
          <w:rPr>
            <w:rFonts w:cs="Arial"/>
            <w:color w:val="auto"/>
            <w:sz w:val="18"/>
            <w:szCs w:val="18"/>
          </w:rPr>
          <w:delText>Challenges.</w:delText>
        </w:r>
        <w:r w:rsidRPr="006A25B7" w:rsidDel="007A0F2E">
          <w:rPr>
            <w:rFonts w:cs="Arial"/>
            <w:i/>
            <w:color w:val="auto"/>
            <w:sz w:val="18"/>
            <w:szCs w:val="18"/>
          </w:rPr>
          <w:delText xml:space="preserve"> </w:delText>
        </w:r>
        <w:r w:rsidRPr="006A25B7" w:rsidDel="007A0F2E">
          <w:rPr>
            <w:i/>
            <w:iCs/>
            <w:color w:val="auto"/>
            <w:sz w:val="18"/>
          </w:rPr>
          <w:delText>Sensors</w:delText>
        </w:r>
        <w:r w:rsidRPr="006A25B7" w:rsidDel="007A0F2E">
          <w:rPr>
            <w:rFonts w:cs="Arial"/>
            <w:i/>
            <w:color w:val="auto"/>
            <w:sz w:val="18"/>
            <w:szCs w:val="18"/>
          </w:rPr>
          <w:delText xml:space="preserve"> </w:delText>
        </w:r>
        <w:r w:rsidRPr="006A25B7" w:rsidDel="007A0F2E">
          <w:rPr>
            <w:rFonts w:cs="Arial"/>
            <w:b/>
            <w:color w:val="auto"/>
            <w:sz w:val="18"/>
            <w:szCs w:val="18"/>
          </w:rPr>
          <w:delText>2020</w:delText>
        </w:r>
        <w:r w:rsidRPr="006A25B7" w:rsidDel="007A0F2E">
          <w:rPr>
            <w:rFonts w:cs="Arial"/>
            <w:color w:val="auto"/>
            <w:sz w:val="18"/>
            <w:szCs w:val="18"/>
          </w:rPr>
          <w:delText>,</w:delText>
        </w:r>
        <w:r w:rsidRPr="006A25B7" w:rsidDel="007A0F2E">
          <w:rPr>
            <w:rFonts w:cs="Arial"/>
            <w:i/>
            <w:color w:val="auto"/>
            <w:sz w:val="18"/>
            <w:szCs w:val="18"/>
          </w:rPr>
          <w:delText xml:space="preserve"> 20</w:delText>
        </w:r>
        <w:r w:rsidRPr="006A25B7" w:rsidDel="007A0F2E">
          <w:rPr>
            <w:rFonts w:cs="Arial"/>
            <w:color w:val="auto"/>
            <w:sz w:val="18"/>
            <w:szCs w:val="18"/>
          </w:rPr>
          <w:delText>,</w:delText>
        </w:r>
        <w:r w:rsidRPr="006A25B7" w:rsidDel="007A0F2E">
          <w:rPr>
            <w:rFonts w:cs="Arial"/>
            <w:i/>
            <w:color w:val="auto"/>
            <w:sz w:val="18"/>
            <w:szCs w:val="18"/>
          </w:rPr>
          <w:delText xml:space="preserve"> </w:delText>
        </w:r>
        <w:r w:rsidRPr="006A25B7" w:rsidDel="007A0F2E">
          <w:rPr>
            <w:rFonts w:cs="Arial"/>
            <w:color w:val="auto"/>
            <w:sz w:val="18"/>
            <w:szCs w:val="18"/>
          </w:rPr>
          <w:delText>1796.</w:delText>
        </w:r>
        <w:r w:rsidRPr="006A25B7" w:rsidDel="007A0F2E">
          <w:rPr>
            <w:rFonts w:cs="Arial"/>
            <w:i/>
            <w:color w:val="auto"/>
            <w:sz w:val="18"/>
            <w:szCs w:val="18"/>
          </w:rPr>
          <w:delText xml:space="preserve"> </w:delText>
        </w:r>
        <w:r w:rsidRPr="006A25B7" w:rsidDel="007A0F2E">
          <w:rPr>
            <w:color w:val="auto"/>
            <w:sz w:val="18"/>
          </w:rPr>
          <w:delText>https://</w:delText>
        </w:r>
        <w:r w:rsidRPr="00744103" w:rsidDel="007A0F2E">
          <w:rPr>
            <w:color w:val="auto"/>
            <w:sz w:val="18"/>
          </w:rPr>
          <w:delText>doi.org/10.3390/s20061796.</w:delText>
        </w:r>
      </w:del>
    </w:p>
    <w:p w14:paraId="669EC6EE" w14:textId="091CBC24" w:rsidR="007F6087" w:rsidRPr="00744103" w:rsidDel="007A0F2E" w:rsidRDefault="007F6087" w:rsidP="007F6087">
      <w:pPr>
        <w:pStyle w:val="ListParagraph"/>
        <w:numPr>
          <w:ilvl w:val="0"/>
          <w:numId w:val="29"/>
        </w:numPr>
        <w:adjustRightInd w:val="0"/>
        <w:snapToGrid w:val="0"/>
        <w:spacing w:line="228" w:lineRule="auto"/>
        <w:ind w:left="425" w:hanging="425"/>
        <w:contextualSpacing w:val="0"/>
        <w:rPr>
          <w:del w:id="635" w:author="Safdar Muhammad Farhan (DOKT)" w:date="2022-12-05T14:26:00Z"/>
          <w:rFonts w:cs="Arial"/>
          <w:color w:val="auto"/>
          <w:sz w:val="18"/>
          <w:szCs w:val="18"/>
        </w:rPr>
      </w:pPr>
      <w:del w:id="636" w:author="Safdar Muhammad Farhan (DOKT)" w:date="2022-12-05T14:26:00Z">
        <w:r w:rsidRPr="00744103" w:rsidDel="007A0F2E">
          <w:rPr>
            <w:rFonts w:cs="Arial"/>
            <w:color w:val="auto"/>
            <w:sz w:val="18"/>
            <w:szCs w:val="18"/>
          </w:rPr>
          <w:delText>Søndergaard,</w:delText>
        </w:r>
        <w:r w:rsidRPr="00744103" w:rsidDel="007A0F2E">
          <w:rPr>
            <w:rFonts w:cs="Arial"/>
            <w:i/>
            <w:color w:val="auto"/>
            <w:sz w:val="18"/>
            <w:szCs w:val="18"/>
          </w:rPr>
          <w:delText xml:space="preserve"> </w:delText>
        </w:r>
        <w:r w:rsidRPr="00744103" w:rsidDel="007A0F2E">
          <w:rPr>
            <w:rFonts w:cs="Arial"/>
            <w:color w:val="auto"/>
            <w:sz w:val="18"/>
            <w:szCs w:val="18"/>
          </w:rPr>
          <w:delText>M.M.;</w:delText>
        </w:r>
        <w:r w:rsidRPr="00744103" w:rsidDel="007A0F2E">
          <w:rPr>
            <w:rFonts w:cs="Arial"/>
            <w:i/>
            <w:color w:val="auto"/>
            <w:sz w:val="18"/>
            <w:szCs w:val="18"/>
          </w:rPr>
          <w:delText xml:space="preserve"> </w:delText>
        </w:r>
        <w:r w:rsidRPr="00744103" w:rsidDel="007A0F2E">
          <w:rPr>
            <w:rFonts w:cs="Arial"/>
            <w:color w:val="auto"/>
            <w:sz w:val="18"/>
            <w:szCs w:val="18"/>
          </w:rPr>
          <w:delText>Riis,</w:delText>
        </w:r>
        <w:r w:rsidRPr="00744103" w:rsidDel="007A0F2E">
          <w:rPr>
            <w:rFonts w:cs="Arial"/>
            <w:i/>
            <w:color w:val="auto"/>
            <w:sz w:val="18"/>
            <w:szCs w:val="18"/>
          </w:rPr>
          <w:delText xml:space="preserve"> </w:delText>
        </w:r>
        <w:r w:rsidRPr="00744103" w:rsidDel="007A0F2E">
          <w:rPr>
            <w:rFonts w:cs="Arial"/>
            <w:color w:val="auto"/>
            <w:sz w:val="18"/>
            <w:szCs w:val="18"/>
          </w:rPr>
          <w:delText>J.;</w:delText>
        </w:r>
        <w:r w:rsidRPr="00744103" w:rsidDel="007A0F2E">
          <w:rPr>
            <w:rFonts w:cs="Arial"/>
            <w:i/>
            <w:color w:val="auto"/>
            <w:sz w:val="18"/>
            <w:szCs w:val="18"/>
          </w:rPr>
          <w:delText xml:space="preserve"> </w:delText>
        </w:r>
        <w:r w:rsidRPr="00744103" w:rsidDel="007A0F2E">
          <w:rPr>
            <w:rFonts w:cs="Arial"/>
            <w:color w:val="auto"/>
            <w:sz w:val="18"/>
            <w:szCs w:val="18"/>
          </w:rPr>
          <w:delText>Bodker,</w:delText>
        </w:r>
        <w:r w:rsidRPr="00744103" w:rsidDel="007A0F2E">
          <w:rPr>
            <w:rFonts w:cs="Arial"/>
            <w:i/>
            <w:color w:val="auto"/>
            <w:sz w:val="18"/>
            <w:szCs w:val="18"/>
          </w:rPr>
          <w:delText xml:space="preserve"> </w:delText>
        </w:r>
        <w:r w:rsidRPr="00744103" w:rsidDel="007A0F2E">
          <w:rPr>
            <w:rFonts w:cs="Arial"/>
            <w:color w:val="auto"/>
            <w:sz w:val="18"/>
            <w:szCs w:val="18"/>
          </w:rPr>
          <w:delText>K.W.;</w:delText>
        </w:r>
        <w:r w:rsidRPr="00744103" w:rsidDel="007A0F2E">
          <w:rPr>
            <w:rFonts w:cs="Arial"/>
            <w:i/>
            <w:color w:val="auto"/>
            <w:sz w:val="18"/>
            <w:szCs w:val="18"/>
          </w:rPr>
          <w:delText xml:space="preserve"> </w:delText>
        </w:r>
        <w:r w:rsidRPr="00744103" w:rsidDel="007A0F2E">
          <w:rPr>
            <w:rFonts w:cs="Arial"/>
            <w:color w:val="auto"/>
            <w:sz w:val="18"/>
            <w:szCs w:val="18"/>
          </w:rPr>
          <w:delText>Hansen,</w:delText>
        </w:r>
        <w:r w:rsidRPr="00744103" w:rsidDel="007A0F2E">
          <w:rPr>
            <w:rFonts w:cs="Arial"/>
            <w:i/>
            <w:color w:val="auto"/>
            <w:sz w:val="18"/>
            <w:szCs w:val="18"/>
          </w:rPr>
          <w:delText xml:space="preserve"> </w:delText>
        </w:r>
        <w:r w:rsidRPr="00744103" w:rsidDel="007A0F2E">
          <w:rPr>
            <w:rFonts w:cs="Arial"/>
            <w:color w:val="auto"/>
            <w:sz w:val="18"/>
            <w:szCs w:val="18"/>
          </w:rPr>
          <w:delText>S.M.;</w:delText>
        </w:r>
        <w:r w:rsidRPr="00744103" w:rsidDel="007A0F2E">
          <w:rPr>
            <w:rFonts w:cs="Arial"/>
            <w:i/>
            <w:color w:val="auto"/>
            <w:sz w:val="18"/>
            <w:szCs w:val="18"/>
          </w:rPr>
          <w:delText xml:space="preserve"> </w:delText>
        </w:r>
        <w:r w:rsidRPr="00744103" w:rsidDel="007A0F2E">
          <w:rPr>
            <w:rFonts w:cs="Arial"/>
            <w:color w:val="auto"/>
            <w:sz w:val="18"/>
            <w:szCs w:val="18"/>
          </w:rPr>
          <w:delText>Nielsen,</w:delText>
        </w:r>
        <w:r w:rsidRPr="00744103" w:rsidDel="007A0F2E">
          <w:rPr>
            <w:rFonts w:cs="Arial"/>
            <w:i/>
            <w:color w:val="auto"/>
            <w:sz w:val="18"/>
            <w:szCs w:val="18"/>
          </w:rPr>
          <w:delText xml:space="preserve"> </w:delText>
        </w:r>
        <w:r w:rsidRPr="00744103" w:rsidDel="007A0F2E">
          <w:rPr>
            <w:rFonts w:cs="Arial"/>
            <w:color w:val="auto"/>
            <w:sz w:val="18"/>
            <w:szCs w:val="18"/>
          </w:rPr>
          <w:delText>J.;</w:delText>
        </w:r>
        <w:r w:rsidRPr="00744103" w:rsidDel="007A0F2E">
          <w:rPr>
            <w:rFonts w:cs="Arial"/>
            <w:i/>
            <w:color w:val="auto"/>
            <w:sz w:val="18"/>
            <w:szCs w:val="18"/>
          </w:rPr>
          <w:delText xml:space="preserve"> </w:delText>
        </w:r>
        <w:r w:rsidRPr="00744103" w:rsidDel="007A0F2E">
          <w:rPr>
            <w:rFonts w:cs="Arial"/>
            <w:color w:val="auto"/>
            <w:sz w:val="18"/>
            <w:szCs w:val="18"/>
          </w:rPr>
          <w:delText>Graff,</w:delText>
        </w:r>
        <w:r w:rsidRPr="00744103" w:rsidDel="007A0F2E">
          <w:rPr>
            <w:rFonts w:cs="Arial"/>
            <w:i/>
            <w:color w:val="auto"/>
            <w:sz w:val="18"/>
            <w:szCs w:val="18"/>
          </w:rPr>
          <w:delText xml:space="preserve"> </w:delText>
        </w:r>
        <w:r w:rsidRPr="00744103" w:rsidDel="007A0F2E">
          <w:rPr>
            <w:rFonts w:cs="Arial"/>
            <w:color w:val="auto"/>
            <w:sz w:val="18"/>
            <w:szCs w:val="18"/>
          </w:rPr>
          <w:delText>C.;</w:delText>
        </w:r>
        <w:r w:rsidRPr="00744103" w:rsidDel="007A0F2E">
          <w:rPr>
            <w:rFonts w:cs="Arial"/>
            <w:i/>
            <w:color w:val="auto"/>
            <w:sz w:val="18"/>
            <w:szCs w:val="18"/>
          </w:rPr>
          <w:delText xml:space="preserve"> </w:delText>
        </w:r>
        <w:r w:rsidRPr="00744103" w:rsidDel="007A0F2E">
          <w:rPr>
            <w:rFonts w:cs="Arial"/>
            <w:color w:val="auto"/>
            <w:sz w:val="18"/>
            <w:szCs w:val="18"/>
          </w:rPr>
          <w:delText>Pietersen,</w:delText>
        </w:r>
        <w:r w:rsidRPr="00744103" w:rsidDel="007A0F2E">
          <w:rPr>
            <w:rFonts w:cs="Arial"/>
            <w:i/>
            <w:color w:val="auto"/>
            <w:sz w:val="18"/>
            <w:szCs w:val="18"/>
          </w:rPr>
          <w:delText xml:space="preserve"> </w:delText>
        </w:r>
        <w:r w:rsidRPr="00744103" w:rsidDel="007A0F2E">
          <w:rPr>
            <w:rFonts w:cs="Arial"/>
            <w:color w:val="auto"/>
            <w:sz w:val="18"/>
            <w:szCs w:val="18"/>
          </w:rPr>
          <w:delText>A.H.;</w:delText>
        </w:r>
        <w:r w:rsidRPr="00744103" w:rsidDel="007A0F2E">
          <w:rPr>
            <w:rFonts w:cs="Arial"/>
            <w:i/>
            <w:color w:val="auto"/>
            <w:sz w:val="18"/>
            <w:szCs w:val="18"/>
          </w:rPr>
          <w:delText xml:space="preserve"> </w:delText>
        </w:r>
        <w:r w:rsidRPr="00744103" w:rsidDel="007A0F2E">
          <w:rPr>
            <w:rFonts w:cs="Arial"/>
            <w:color w:val="auto"/>
            <w:sz w:val="18"/>
            <w:szCs w:val="18"/>
          </w:rPr>
          <w:delText>Nielsen,</w:delText>
        </w:r>
        <w:r w:rsidRPr="00744103" w:rsidDel="007A0F2E">
          <w:rPr>
            <w:rFonts w:cs="Arial"/>
            <w:i/>
            <w:color w:val="auto"/>
            <w:sz w:val="18"/>
            <w:szCs w:val="18"/>
          </w:rPr>
          <w:delText xml:space="preserve"> </w:delText>
        </w:r>
        <w:r w:rsidRPr="00744103" w:rsidDel="007A0F2E">
          <w:rPr>
            <w:rFonts w:cs="Arial"/>
            <w:color w:val="auto"/>
            <w:sz w:val="18"/>
            <w:szCs w:val="18"/>
          </w:rPr>
          <w:delText>J.B.;</w:delText>
        </w:r>
        <w:r w:rsidRPr="00744103" w:rsidDel="007A0F2E">
          <w:rPr>
            <w:rFonts w:cs="Arial"/>
            <w:i/>
            <w:color w:val="auto"/>
            <w:sz w:val="18"/>
            <w:szCs w:val="18"/>
          </w:rPr>
          <w:delText xml:space="preserve"> </w:delText>
        </w:r>
        <w:r w:rsidRPr="00744103" w:rsidDel="007A0F2E">
          <w:rPr>
            <w:rFonts w:cs="Arial"/>
            <w:color w:val="auto"/>
            <w:sz w:val="18"/>
            <w:szCs w:val="18"/>
          </w:rPr>
          <w:delText>Tayal,</w:delText>
        </w:r>
        <w:r w:rsidRPr="00744103" w:rsidDel="007A0F2E">
          <w:rPr>
            <w:rFonts w:cs="Arial"/>
            <w:i/>
            <w:color w:val="auto"/>
            <w:sz w:val="18"/>
            <w:szCs w:val="18"/>
          </w:rPr>
          <w:delText xml:space="preserve"> </w:delText>
        </w:r>
        <w:r w:rsidRPr="00744103" w:rsidDel="007A0F2E">
          <w:rPr>
            <w:rFonts w:cs="Arial"/>
            <w:color w:val="auto"/>
            <w:sz w:val="18"/>
            <w:szCs w:val="18"/>
          </w:rPr>
          <w:delText>B.;</w:delText>
        </w:r>
        <w:r w:rsidRPr="00744103" w:rsidDel="007A0F2E">
          <w:rPr>
            <w:rFonts w:cs="Arial"/>
            <w:i/>
            <w:color w:val="auto"/>
            <w:sz w:val="18"/>
            <w:szCs w:val="18"/>
          </w:rPr>
          <w:delText xml:space="preserve"> </w:delText>
        </w:r>
        <w:r w:rsidRPr="00744103" w:rsidDel="007A0F2E">
          <w:rPr>
            <w:rFonts w:cs="Arial"/>
            <w:color w:val="auto"/>
            <w:sz w:val="18"/>
            <w:szCs w:val="18"/>
          </w:rPr>
          <w:delText>Polcwiartek,</w:delText>
        </w:r>
        <w:r w:rsidRPr="00744103" w:rsidDel="007A0F2E">
          <w:rPr>
            <w:rFonts w:cs="Arial"/>
            <w:i/>
            <w:color w:val="auto"/>
            <w:sz w:val="18"/>
            <w:szCs w:val="18"/>
          </w:rPr>
          <w:delText xml:space="preserve"> </w:delText>
        </w:r>
        <w:r w:rsidRPr="00744103" w:rsidDel="007A0F2E">
          <w:rPr>
            <w:rFonts w:cs="Arial"/>
            <w:color w:val="auto"/>
            <w:sz w:val="18"/>
            <w:szCs w:val="18"/>
          </w:rPr>
          <w:delText>C.;</w:delText>
        </w:r>
        <w:r w:rsidRPr="00744103" w:rsidDel="007A0F2E">
          <w:rPr>
            <w:rFonts w:cs="Arial"/>
            <w:i/>
            <w:color w:val="auto"/>
            <w:sz w:val="18"/>
            <w:szCs w:val="18"/>
          </w:rPr>
          <w:delText xml:space="preserve"> </w:delText>
        </w:r>
        <w:r w:rsidRPr="00744103" w:rsidDel="007A0F2E">
          <w:rPr>
            <w:rFonts w:cs="Arial"/>
            <w:color w:val="auto"/>
            <w:sz w:val="18"/>
            <w:szCs w:val="18"/>
          </w:rPr>
          <w:delText>et</w:delText>
        </w:r>
        <w:r w:rsidRPr="00744103" w:rsidDel="007A0F2E">
          <w:rPr>
            <w:rFonts w:cs="Arial"/>
            <w:i/>
            <w:color w:val="auto"/>
            <w:sz w:val="18"/>
            <w:szCs w:val="18"/>
          </w:rPr>
          <w:delText xml:space="preserve"> </w:delText>
        </w:r>
        <w:r w:rsidRPr="00744103" w:rsidDel="007A0F2E">
          <w:rPr>
            <w:rFonts w:cs="Arial"/>
            <w:color w:val="auto"/>
            <w:sz w:val="18"/>
            <w:szCs w:val="18"/>
          </w:rPr>
          <w:delText>al.</w:delText>
        </w:r>
        <w:r w:rsidRPr="00744103" w:rsidDel="007A0F2E">
          <w:rPr>
            <w:rFonts w:cs="Arial"/>
            <w:i/>
            <w:color w:val="auto"/>
            <w:sz w:val="18"/>
            <w:szCs w:val="18"/>
          </w:rPr>
          <w:delText xml:space="preserve"> </w:delText>
        </w:r>
        <w:r w:rsidRPr="00744103" w:rsidDel="007A0F2E">
          <w:rPr>
            <w:rFonts w:cs="Arial"/>
            <w:color w:val="auto"/>
            <w:sz w:val="18"/>
            <w:szCs w:val="18"/>
          </w:rPr>
          <w:delText>Associations</w:delText>
        </w:r>
        <w:r w:rsidRPr="00744103" w:rsidDel="007A0F2E">
          <w:rPr>
            <w:rFonts w:cs="Arial"/>
            <w:i/>
            <w:color w:val="auto"/>
            <w:sz w:val="18"/>
            <w:szCs w:val="18"/>
          </w:rPr>
          <w:delText xml:space="preserve"> </w:delText>
        </w:r>
        <w:r w:rsidRPr="00744103" w:rsidDel="007A0F2E">
          <w:rPr>
            <w:rFonts w:cs="Arial"/>
            <w:color w:val="auto"/>
            <w:sz w:val="18"/>
            <w:szCs w:val="18"/>
          </w:rPr>
          <w:delText>between</w:delText>
        </w:r>
        <w:r w:rsidRPr="00744103" w:rsidDel="007A0F2E">
          <w:rPr>
            <w:rFonts w:cs="Arial"/>
            <w:i/>
            <w:color w:val="auto"/>
            <w:sz w:val="18"/>
            <w:szCs w:val="18"/>
          </w:rPr>
          <w:delText xml:space="preserve"> </w:delText>
        </w:r>
        <w:r w:rsidRPr="00744103" w:rsidDel="007A0F2E">
          <w:rPr>
            <w:rFonts w:cs="Arial"/>
            <w:color w:val="auto"/>
            <w:sz w:val="18"/>
            <w:szCs w:val="18"/>
          </w:rPr>
          <w:delText>left</w:delText>
        </w:r>
        <w:r w:rsidRPr="00744103" w:rsidDel="007A0F2E">
          <w:rPr>
            <w:rFonts w:cs="Arial"/>
            <w:i/>
            <w:color w:val="auto"/>
            <w:sz w:val="18"/>
            <w:szCs w:val="18"/>
          </w:rPr>
          <w:delText xml:space="preserve"> </w:delText>
        </w:r>
        <w:r w:rsidRPr="00744103" w:rsidDel="007A0F2E">
          <w:rPr>
            <w:rFonts w:cs="Arial"/>
            <w:color w:val="auto"/>
            <w:sz w:val="18"/>
            <w:szCs w:val="18"/>
          </w:rPr>
          <w:delText>bundle</w:delText>
        </w:r>
        <w:r w:rsidRPr="00744103" w:rsidDel="007A0F2E">
          <w:rPr>
            <w:rFonts w:cs="Arial"/>
            <w:i/>
            <w:color w:val="auto"/>
            <w:sz w:val="18"/>
            <w:szCs w:val="18"/>
          </w:rPr>
          <w:delText xml:space="preserve"> </w:delText>
        </w:r>
        <w:r w:rsidRPr="00744103" w:rsidDel="007A0F2E">
          <w:rPr>
            <w:rFonts w:cs="Arial"/>
            <w:color w:val="auto"/>
            <w:sz w:val="18"/>
            <w:szCs w:val="18"/>
          </w:rPr>
          <w:delText>branch</w:delText>
        </w:r>
        <w:r w:rsidRPr="00744103" w:rsidDel="007A0F2E">
          <w:rPr>
            <w:rFonts w:cs="Arial"/>
            <w:i/>
            <w:color w:val="auto"/>
            <w:sz w:val="18"/>
            <w:szCs w:val="18"/>
          </w:rPr>
          <w:delText xml:space="preserve"> </w:delText>
        </w:r>
        <w:r w:rsidRPr="00744103" w:rsidDel="007A0F2E">
          <w:rPr>
            <w:rFonts w:cs="Arial"/>
            <w:color w:val="auto"/>
            <w:sz w:val="18"/>
            <w:szCs w:val="18"/>
          </w:rPr>
          <w:delText>block</w:delText>
        </w:r>
        <w:r w:rsidRPr="00744103" w:rsidDel="007A0F2E">
          <w:rPr>
            <w:rFonts w:cs="Arial"/>
            <w:i/>
            <w:color w:val="auto"/>
            <w:sz w:val="18"/>
            <w:szCs w:val="18"/>
          </w:rPr>
          <w:delText xml:space="preserve"> </w:delText>
        </w:r>
        <w:r w:rsidRPr="00744103" w:rsidDel="007A0F2E">
          <w:rPr>
            <w:rFonts w:cs="Arial"/>
            <w:color w:val="auto"/>
            <w:sz w:val="18"/>
            <w:szCs w:val="18"/>
          </w:rPr>
          <w:delText>with</w:delText>
        </w:r>
        <w:r w:rsidRPr="00744103" w:rsidDel="007A0F2E">
          <w:rPr>
            <w:rFonts w:cs="Arial"/>
            <w:i/>
            <w:color w:val="auto"/>
            <w:sz w:val="18"/>
            <w:szCs w:val="18"/>
          </w:rPr>
          <w:delText xml:space="preserve"> </w:delText>
        </w:r>
        <w:r w:rsidRPr="00744103" w:rsidDel="007A0F2E">
          <w:rPr>
            <w:rFonts w:cs="Arial"/>
            <w:color w:val="auto"/>
            <w:sz w:val="18"/>
            <w:szCs w:val="18"/>
          </w:rPr>
          <w:delText>different</w:delText>
        </w:r>
        <w:r w:rsidRPr="00744103" w:rsidDel="007A0F2E">
          <w:rPr>
            <w:rFonts w:cs="Arial"/>
            <w:i/>
            <w:color w:val="auto"/>
            <w:sz w:val="18"/>
            <w:szCs w:val="18"/>
          </w:rPr>
          <w:delText xml:space="preserve"> </w:delText>
        </w:r>
        <w:r w:rsidRPr="00744103" w:rsidDel="007A0F2E">
          <w:rPr>
            <w:rFonts w:cs="Arial"/>
            <w:color w:val="auto"/>
            <w:sz w:val="18"/>
            <w:szCs w:val="18"/>
          </w:rPr>
          <w:delText>PR</w:delText>
        </w:r>
        <w:r w:rsidRPr="00744103" w:rsidDel="007A0F2E">
          <w:rPr>
            <w:rFonts w:cs="Arial"/>
            <w:i/>
            <w:color w:val="auto"/>
            <w:sz w:val="18"/>
            <w:szCs w:val="18"/>
          </w:rPr>
          <w:delText xml:space="preserve"> </w:delText>
        </w:r>
        <w:r w:rsidRPr="00744103" w:rsidDel="007A0F2E">
          <w:rPr>
            <w:rFonts w:cs="Arial"/>
            <w:color w:val="auto"/>
            <w:sz w:val="18"/>
            <w:szCs w:val="18"/>
          </w:rPr>
          <w:delText>intervals,</w:delText>
        </w:r>
        <w:r w:rsidRPr="00744103" w:rsidDel="007A0F2E">
          <w:rPr>
            <w:rFonts w:cs="Arial"/>
            <w:i/>
            <w:color w:val="auto"/>
            <w:sz w:val="18"/>
            <w:szCs w:val="18"/>
          </w:rPr>
          <w:delText xml:space="preserve"> </w:delText>
        </w:r>
        <w:r w:rsidRPr="00744103" w:rsidDel="007A0F2E">
          <w:rPr>
            <w:rFonts w:cs="Arial"/>
            <w:color w:val="auto"/>
            <w:sz w:val="18"/>
            <w:szCs w:val="18"/>
          </w:rPr>
          <w:delText>QRS</w:delText>
        </w:r>
        <w:r w:rsidRPr="00744103" w:rsidDel="007A0F2E">
          <w:rPr>
            <w:rFonts w:cs="Arial"/>
            <w:i/>
            <w:color w:val="auto"/>
            <w:sz w:val="18"/>
            <w:szCs w:val="18"/>
          </w:rPr>
          <w:delText xml:space="preserve"> </w:delText>
        </w:r>
        <w:r w:rsidRPr="00744103" w:rsidDel="007A0F2E">
          <w:rPr>
            <w:rFonts w:cs="Arial"/>
            <w:color w:val="auto"/>
            <w:sz w:val="18"/>
            <w:szCs w:val="18"/>
          </w:rPr>
          <w:delText>durations,</w:delText>
        </w:r>
        <w:r w:rsidRPr="00744103" w:rsidDel="007A0F2E">
          <w:rPr>
            <w:rFonts w:cs="Arial"/>
            <w:i/>
            <w:color w:val="auto"/>
            <w:sz w:val="18"/>
            <w:szCs w:val="18"/>
          </w:rPr>
          <w:delText xml:space="preserve"> </w:delText>
        </w:r>
        <w:r w:rsidRPr="00744103" w:rsidDel="007A0F2E">
          <w:rPr>
            <w:rFonts w:cs="Arial"/>
            <w:color w:val="auto"/>
            <w:sz w:val="18"/>
            <w:szCs w:val="18"/>
          </w:rPr>
          <w:delText>heart</w:delText>
        </w:r>
        <w:r w:rsidRPr="00744103" w:rsidDel="007A0F2E">
          <w:rPr>
            <w:rFonts w:cs="Arial"/>
            <w:i/>
            <w:color w:val="auto"/>
            <w:sz w:val="18"/>
            <w:szCs w:val="18"/>
          </w:rPr>
          <w:delText xml:space="preserve"> </w:delText>
        </w:r>
        <w:r w:rsidRPr="00744103" w:rsidDel="007A0F2E">
          <w:rPr>
            <w:rFonts w:cs="Arial"/>
            <w:color w:val="auto"/>
            <w:sz w:val="18"/>
            <w:szCs w:val="18"/>
          </w:rPr>
          <w:delText>rates</w:delText>
        </w:r>
        <w:r w:rsidRPr="00744103" w:rsidDel="007A0F2E">
          <w:rPr>
            <w:rFonts w:cs="Arial"/>
            <w:i/>
            <w:color w:val="auto"/>
            <w:sz w:val="18"/>
            <w:szCs w:val="18"/>
          </w:rPr>
          <w:delText xml:space="preserve"> </w:delText>
        </w:r>
        <w:r w:rsidRPr="00744103" w:rsidDel="007A0F2E">
          <w:rPr>
            <w:rFonts w:cs="Arial"/>
            <w:color w:val="auto"/>
            <w:sz w:val="18"/>
            <w:szCs w:val="18"/>
          </w:rPr>
          <w:delText>and</w:delText>
        </w:r>
        <w:r w:rsidRPr="00744103" w:rsidDel="007A0F2E">
          <w:rPr>
            <w:rFonts w:cs="Arial"/>
            <w:i/>
            <w:color w:val="auto"/>
            <w:sz w:val="18"/>
            <w:szCs w:val="18"/>
          </w:rPr>
          <w:delText xml:space="preserve"> </w:delText>
        </w:r>
        <w:r w:rsidRPr="00744103" w:rsidDel="007A0F2E">
          <w:rPr>
            <w:rFonts w:cs="Arial"/>
            <w:color w:val="auto"/>
            <w:sz w:val="18"/>
            <w:szCs w:val="18"/>
          </w:rPr>
          <w:delText>the</w:delText>
        </w:r>
        <w:r w:rsidRPr="00744103" w:rsidDel="007A0F2E">
          <w:rPr>
            <w:rFonts w:cs="Arial"/>
            <w:i/>
            <w:color w:val="auto"/>
            <w:sz w:val="18"/>
            <w:szCs w:val="18"/>
          </w:rPr>
          <w:delText xml:space="preserve"> </w:delText>
        </w:r>
        <w:r w:rsidRPr="00744103" w:rsidDel="007A0F2E">
          <w:rPr>
            <w:rFonts w:cs="Arial"/>
            <w:color w:val="auto"/>
            <w:sz w:val="18"/>
            <w:szCs w:val="18"/>
          </w:rPr>
          <w:delText>risk</w:delText>
        </w:r>
        <w:r w:rsidRPr="00744103" w:rsidDel="007A0F2E">
          <w:rPr>
            <w:rFonts w:cs="Arial"/>
            <w:i/>
            <w:color w:val="auto"/>
            <w:sz w:val="18"/>
            <w:szCs w:val="18"/>
          </w:rPr>
          <w:delText xml:space="preserve"> </w:delText>
        </w:r>
        <w:r w:rsidRPr="00744103" w:rsidDel="007A0F2E">
          <w:rPr>
            <w:rFonts w:cs="Arial"/>
            <w:color w:val="auto"/>
            <w:sz w:val="18"/>
            <w:szCs w:val="18"/>
          </w:rPr>
          <w:delText>of</w:delText>
        </w:r>
        <w:r w:rsidRPr="00744103" w:rsidDel="007A0F2E">
          <w:rPr>
            <w:rFonts w:cs="Arial"/>
            <w:i/>
            <w:color w:val="auto"/>
            <w:sz w:val="18"/>
            <w:szCs w:val="18"/>
          </w:rPr>
          <w:delText xml:space="preserve"> </w:delText>
        </w:r>
        <w:r w:rsidRPr="00744103" w:rsidDel="007A0F2E">
          <w:rPr>
            <w:rFonts w:cs="Arial"/>
            <w:color w:val="auto"/>
            <w:sz w:val="18"/>
            <w:szCs w:val="18"/>
          </w:rPr>
          <w:delText>heart</w:delText>
        </w:r>
        <w:r w:rsidRPr="00744103" w:rsidDel="007A0F2E">
          <w:rPr>
            <w:rFonts w:cs="Arial"/>
            <w:i/>
            <w:color w:val="auto"/>
            <w:sz w:val="18"/>
            <w:szCs w:val="18"/>
          </w:rPr>
          <w:delText xml:space="preserve"> </w:delText>
        </w:r>
        <w:r w:rsidRPr="00744103" w:rsidDel="007A0F2E">
          <w:rPr>
            <w:rFonts w:cs="Arial"/>
            <w:color w:val="auto"/>
            <w:sz w:val="18"/>
            <w:szCs w:val="18"/>
          </w:rPr>
          <w:delText>failure:</w:delText>
        </w:r>
        <w:r w:rsidRPr="00744103" w:rsidDel="007A0F2E">
          <w:rPr>
            <w:rFonts w:cs="Arial"/>
            <w:i/>
            <w:color w:val="auto"/>
            <w:sz w:val="18"/>
            <w:szCs w:val="18"/>
          </w:rPr>
          <w:delText xml:space="preserve"> </w:delText>
        </w:r>
        <w:r w:rsidRPr="00744103" w:rsidDel="007A0F2E">
          <w:rPr>
            <w:rFonts w:cs="Arial"/>
            <w:color w:val="auto"/>
            <w:sz w:val="18"/>
            <w:szCs w:val="18"/>
          </w:rPr>
          <w:delText>A</w:delText>
        </w:r>
        <w:r w:rsidRPr="00744103" w:rsidDel="007A0F2E">
          <w:rPr>
            <w:rFonts w:cs="Arial"/>
            <w:i/>
            <w:color w:val="auto"/>
            <w:sz w:val="18"/>
            <w:szCs w:val="18"/>
          </w:rPr>
          <w:delText xml:space="preserve"> </w:delText>
        </w:r>
        <w:r w:rsidRPr="00744103" w:rsidDel="007A0F2E">
          <w:rPr>
            <w:rFonts w:cs="Arial"/>
            <w:color w:val="auto"/>
            <w:sz w:val="18"/>
            <w:szCs w:val="18"/>
          </w:rPr>
          <w:delText>register-based</w:delText>
        </w:r>
        <w:r w:rsidRPr="00744103" w:rsidDel="007A0F2E">
          <w:rPr>
            <w:rFonts w:cs="Arial"/>
            <w:i/>
            <w:color w:val="auto"/>
            <w:sz w:val="18"/>
            <w:szCs w:val="18"/>
          </w:rPr>
          <w:delText xml:space="preserve"> </w:delText>
        </w:r>
        <w:r w:rsidRPr="00744103" w:rsidDel="007A0F2E">
          <w:rPr>
            <w:rFonts w:cs="Arial"/>
            <w:color w:val="auto"/>
            <w:sz w:val="18"/>
            <w:szCs w:val="18"/>
          </w:rPr>
          <w:delText>cohort</w:delText>
        </w:r>
        <w:r w:rsidRPr="00744103" w:rsidDel="007A0F2E">
          <w:rPr>
            <w:rFonts w:cs="Arial"/>
            <w:i/>
            <w:color w:val="auto"/>
            <w:sz w:val="18"/>
            <w:szCs w:val="18"/>
          </w:rPr>
          <w:delText xml:space="preserve"> </w:delText>
        </w:r>
        <w:r w:rsidRPr="00744103" w:rsidDel="007A0F2E">
          <w:rPr>
            <w:rFonts w:cs="Arial"/>
            <w:color w:val="auto"/>
            <w:sz w:val="18"/>
            <w:szCs w:val="18"/>
          </w:rPr>
          <w:delText>study</w:delText>
        </w:r>
        <w:r w:rsidRPr="00744103" w:rsidDel="007A0F2E">
          <w:rPr>
            <w:rFonts w:cs="Arial"/>
            <w:i/>
            <w:color w:val="auto"/>
            <w:sz w:val="18"/>
            <w:szCs w:val="18"/>
          </w:rPr>
          <w:delText xml:space="preserve"> </w:delText>
        </w:r>
        <w:r w:rsidRPr="00744103" w:rsidDel="007A0F2E">
          <w:rPr>
            <w:rFonts w:cs="Arial"/>
            <w:color w:val="auto"/>
            <w:sz w:val="18"/>
            <w:szCs w:val="18"/>
          </w:rPr>
          <w:delText>using</w:delText>
        </w:r>
        <w:r w:rsidRPr="00744103" w:rsidDel="007A0F2E">
          <w:rPr>
            <w:rFonts w:cs="Arial"/>
            <w:i/>
            <w:color w:val="auto"/>
            <w:sz w:val="18"/>
            <w:szCs w:val="18"/>
          </w:rPr>
          <w:delText xml:space="preserve"> </w:delText>
        </w:r>
        <w:r w:rsidRPr="00744103" w:rsidDel="007A0F2E">
          <w:rPr>
            <w:rFonts w:cs="Arial"/>
            <w:color w:val="auto"/>
            <w:sz w:val="18"/>
            <w:szCs w:val="18"/>
          </w:rPr>
          <w:delText>ECG</w:delText>
        </w:r>
        <w:r w:rsidRPr="00744103" w:rsidDel="007A0F2E">
          <w:rPr>
            <w:rFonts w:cs="Arial"/>
            <w:i/>
            <w:color w:val="auto"/>
            <w:sz w:val="18"/>
            <w:szCs w:val="18"/>
          </w:rPr>
          <w:delText xml:space="preserve"> </w:delText>
        </w:r>
        <w:r w:rsidRPr="00744103" w:rsidDel="007A0F2E">
          <w:rPr>
            <w:rFonts w:cs="Arial"/>
            <w:color w:val="auto"/>
            <w:sz w:val="18"/>
            <w:szCs w:val="18"/>
          </w:rPr>
          <w:delText>data</w:delText>
        </w:r>
        <w:r w:rsidRPr="00744103" w:rsidDel="007A0F2E">
          <w:rPr>
            <w:rFonts w:cs="Arial"/>
            <w:i/>
            <w:color w:val="auto"/>
            <w:sz w:val="18"/>
            <w:szCs w:val="18"/>
          </w:rPr>
          <w:delText xml:space="preserve"> </w:delText>
        </w:r>
        <w:r w:rsidRPr="00744103" w:rsidDel="007A0F2E">
          <w:rPr>
            <w:rFonts w:cs="Arial"/>
            <w:color w:val="auto"/>
            <w:sz w:val="18"/>
            <w:szCs w:val="18"/>
          </w:rPr>
          <w:delText>from</w:delText>
        </w:r>
        <w:r w:rsidRPr="00744103" w:rsidDel="007A0F2E">
          <w:rPr>
            <w:rFonts w:cs="Arial"/>
            <w:i/>
            <w:color w:val="auto"/>
            <w:sz w:val="18"/>
            <w:szCs w:val="18"/>
          </w:rPr>
          <w:delText xml:space="preserve"> </w:delText>
        </w:r>
        <w:r w:rsidRPr="00744103" w:rsidDel="007A0F2E">
          <w:rPr>
            <w:rFonts w:cs="Arial"/>
            <w:color w:val="auto"/>
            <w:sz w:val="18"/>
            <w:szCs w:val="18"/>
          </w:rPr>
          <w:delText>the</w:delText>
        </w:r>
        <w:r w:rsidRPr="00744103" w:rsidDel="007A0F2E">
          <w:rPr>
            <w:rFonts w:cs="Arial"/>
            <w:i/>
            <w:color w:val="auto"/>
            <w:sz w:val="18"/>
            <w:szCs w:val="18"/>
          </w:rPr>
          <w:delText xml:space="preserve"> </w:delText>
        </w:r>
        <w:r w:rsidRPr="00744103" w:rsidDel="007A0F2E">
          <w:rPr>
            <w:rFonts w:cs="Arial"/>
            <w:color w:val="auto"/>
            <w:sz w:val="18"/>
            <w:szCs w:val="18"/>
          </w:rPr>
          <w:delText>primary</w:delText>
        </w:r>
        <w:r w:rsidRPr="00744103" w:rsidDel="007A0F2E">
          <w:rPr>
            <w:rFonts w:cs="Arial"/>
            <w:i/>
            <w:color w:val="auto"/>
            <w:sz w:val="18"/>
            <w:szCs w:val="18"/>
          </w:rPr>
          <w:delText xml:space="preserve"> </w:delText>
        </w:r>
        <w:r w:rsidRPr="00744103" w:rsidDel="007A0F2E">
          <w:rPr>
            <w:rFonts w:cs="Arial"/>
            <w:color w:val="auto"/>
            <w:sz w:val="18"/>
            <w:szCs w:val="18"/>
          </w:rPr>
          <w:delText>care</w:delText>
        </w:r>
        <w:r w:rsidRPr="00744103" w:rsidDel="007A0F2E">
          <w:rPr>
            <w:rFonts w:cs="Arial"/>
            <w:i/>
            <w:color w:val="auto"/>
            <w:sz w:val="18"/>
            <w:szCs w:val="18"/>
          </w:rPr>
          <w:delText xml:space="preserve"> </w:delText>
        </w:r>
        <w:r w:rsidRPr="00744103" w:rsidDel="007A0F2E">
          <w:rPr>
            <w:rFonts w:cs="Arial"/>
            <w:color w:val="auto"/>
            <w:sz w:val="18"/>
            <w:szCs w:val="18"/>
          </w:rPr>
          <w:delText>setting.</w:delText>
        </w:r>
        <w:r w:rsidRPr="00744103" w:rsidDel="007A0F2E">
          <w:rPr>
            <w:rFonts w:cs="Arial"/>
            <w:i/>
            <w:color w:val="auto"/>
            <w:sz w:val="18"/>
            <w:szCs w:val="18"/>
          </w:rPr>
          <w:delText xml:space="preserve"> </w:delText>
        </w:r>
        <w:r w:rsidRPr="00744103" w:rsidDel="007A0F2E">
          <w:rPr>
            <w:rFonts w:cs="Arial"/>
            <w:i/>
            <w:iCs/>
            <w:color w:val="auto"/>
            <w:sz w:val="18"/>
            <w:szCs w:val="18"/>
          </w:rPr>
          <w:delText>Open Heart</w:delText>
        </w:r>
        <w:r w:rsidRPr="00744103" w:rsidDel="007A0F2E">
          <w:rPr>
            <w:rFonts w:cs="Arial"/>
            <w:i/>
            <w:color w:val="auto"/>
            <w:sz w:val="18"/>
            <w:szCs w:val="18"/>
          </w:rPr>
          <w:delText xml:space="preserve"> </w:delText>
        </w:r>
        <w:r w:rsidRPr="00744103" w:rsidDel="007A0F2E">
          <w:rPr>
            <w:rFonts w:cs="Arial"/>
            <w:b/>
            <w:color w:val="auto"/>
            <w:sz w:val="18"/>
            <w:szCs w:val="18"/>
          </w:rPr>
          <w:delText>2021</w:delText>
        </w:r>
        <w:r w:rsidRPr="00744103" w:rsidDel="007A0F2E">
          <w:rPr>
            <w:rFonts w:cs="Arial"/>
            <w:color w:val="auto"/>
            <w:sz w:val="18"/>
            <w:szCs w:val="18"/>
          </w:rPr>
          <w:delText>,</w:delText>
        </w:r>
        <w:r w:rsidRPr="00744103" w:rsidDel="007A0F2E">
          <w:rPr>
            <w:rFonts w:cs="Arial"/>
            <w:i/>
            <w:color w:val="auto"/>
            <w:sz w:val="18"/>
            <w:szCs w:val="18"/>
          </w:rPr>
          <w:delText xml:space="preserve"> 8</w:delText>
        </w:r>
        <w:r w:rsidRPr="00744103" w:rsidDel="007A0F2E">
          <w:rPr>
            <w:rFonts w:cs="Arial"/>
            <w:color w:val="auto"/>
            <w:sz w:val="18"/>
            <w:szCs w:val="18"/>
          </w:rPr>
          <w:delText>,</w:delText>
        </w:r>
        <w:r w:rsidRPr="00744103" w:rsidDel="007A0F2E">
          <w:rPr>
            <w:rFonts w:cs="Arial"/>
            <w:i/>
            <w:color w:val="auto"/>
            <w:sz w:val="18"/>
            <w:szCs w:val="18"/>
          </w:rPr>
          <w:delText xml:space="preserve"> </w:delText>
        </w:r>
        <w:r w:rsidRPr="00744103" w:rsidDel="007A0F2E">
          <w:rPr>
            <w:rFonts w:cs="Arial"/>
            <w:color w:val="auto"/>
            <w:sz w:val="18"/>
            <w:szCs w:val="18"/>
          </w:rPr>
          <w:delText>e001425.</w:delText>
        </w:r>
        <w:r w:rsidRPr="00744103" w:rsidDel="007A0F2E">
          <w:rPr>
            <w:rFonts w:cs="Arial"/>
            <w:i/>
            <w:color w:val="auto"/>
            <w:sz w:val="18"/>
            <w:szCs w:val="18"/>
          </w:rPr>
          <w:delText xml:space="preserve"> </w:delText>
        </w:r>
        <w:r w:rsidRPr="00744103" w:rsidDel="007A0F2E">
          <w:rPr>
            <w:rFonts w:cs="Arial"/>
            <w:color w:val="auto"/>
            <w:sz w:val="18"/>
            <w:szCs w:val="18"/>
          </w:rPr>
          <w:delText>https://doi.org/10.1136/openhrt-2020-001425.</w:delText>
        </w:r>
      </w:del>
    </w:p>
    <w:p w14:paraId="74429690" w14:textId="5310E11C" w:rsidR="007F6087" w:rsidRPr="00744103" w:rsidDel="007A0F2E" w:rsidRDefault="007F6087" w:rsidP="007F6087">
      <w:pPr>
        <w:pStyle w:val="ListParagraph"/>
        <w:numPr>
          <w:ilvl w:val="0"/>
          <w:numId w:val="29"/>
        </w:numPr>
        <w:adjustRightInd w:val="0"/>
        <w:snapToGrid w:val="0"/>
        <w:spacing w:line="228" w:lineRule="auto"/>
        <w:ind w:left="425" w:hanging="425"/>
        <w:contextualSpacing w:val="0"/>
        <w:rPr>
          <w:del w:id="637" w:author="Safdar Muhammad Farhan (DOKT)" w:date="2022-12-05T14:26:00Z"/>
          <w:rFonts w:cs="Arial"/>
          <w:color w:val="auto"/>
          <w:sz w:val="18"/>
          <w:szCs w:val="18"/>
        </w:rPr>
      </w:pPr>
      <w:del w:id="638" w:author="Safdar Muhammad Farhan (DOKT)" w:date="2022-12-05T14:26:00Z">
        <w:r w:rsidRPr="00744103" w:rsidDel="007A0F2E">
          <w:rPr>
            <w:rFonts w:cs="Arial"/>
            <w:color w:val="auto"/>
            <w:sz w:val="18"/>
            <w:szCs w:val="18"/>
          </w:rPr>
          <w:delText>Liu,</w:delText>
        </w:r>
        <w:r w:rsidRPr="00744103" w:rsidDel="007A0F2E">
          <w:rPr>
            <w:rFonts w:cs="Arial"/>
            <w:i/>
            <w:color w:val="auto"/>
            <w:sz w:val="18"/>
            <w:szCs w:val="18"/>
          </w:rPr>
          <w:delText xml:space="preserve"> </w:delText>
        </w:r>
        <w:r w:rsidRPr="00744103" w:rsidDel="007A0F2E">
          <w:rPr>
            <w:rFonts w:cs="Arial"/>
            <w:color w:val="auto"/>
            <w:sz w:val="18"/>
            <w:szCs w:val="18"/>
          </w:rPr>
          <w:delText>Y.;</w:delText>
        </w:r>
        <w:r w:rsidRPr="00744103" w:rsidDel="007A0F2E">
          <w:rPr>
            <w:rFonts w:cs="Arial"/>
            <w:i/>
            <w:color w:val="auto"/>
            <w:sz w:val="18"/>
            <w:szCs w:val="18"/>
          </w:rPr>
          <w:delText xml:space="preserve"> </w:delText>
        </w:r>
        <w:r w:rsidRPr="00744103" w:rsidDel="007A0F2E">
          <w:rPr>
            <w:rFonts w:cs="Arial"/>
            <w:color w:val="auto"/>
            <w:sz w:val="18"/>
            <w:szCs w:val="18"/>
          </w:rPr>
          <w:delText>Ping,</w:delText>
        </w:r>
        <w:r w:rsidRPr="00744103" w:rsidDel="007A0F2E">
          <w:rPr>
            <w:rFonts w:cs="Arial"/>
            <w:i/>
            <w:color w:val="auto"/>
            <w:sz w:val="18"/>
            <w:szCs w:val="18"/>
          </w:rPr>
          <w:delText xml:space="preserve"> </w:delText>
        </w:r>
        <w:r w:rsidRPr="00744103" w:rsidDel="007A0F2E">
          <w:rPr>
            <w:rFonts w:cs="Arial"/>
            <w:color w:val="auto"/>
            <w:sz w:val="18"/>
            <w:szCs w:val="18"/>
          </w:rPr>
          <w:delText>J.;</w:delText>
        </w:r>
        <w:r w:rsidRPr="00744103" w:rsidDel="007A0F2E">
          <w:rPr>
            <w:rFonts w:cs="Arial"/>
            <w:i/>
            <w:color w:val="auto"/>
            <w:sz w:val="18"/>
            <w:szCs w:val="18"/>
          </w:rPr>
          <w:delText xml:space="preserve"> </w:delText>
        </w:r>
        <w:r w:rsidRPr="00744103" w:rsidDel="007A0F2E">
          <w:rPr>
            <w:rFonts w:cs="Arial"/>
            <w:color w:val="auto"/>
            <w:sz w:val="18"/>
            <w:szCs w:val="18"/>
          </w:rPr>
          <w:delText>Qiu,</w:delText>
        </w:r>
        <w:r w:rsidRPr="00744103" w:rsidDel="007A0F2E">
          <w:rPr>
            <w:rFonts w:cs="Arial"/>
            <w:i/>
            <w:color w:val="auto"/>
            <w:sz w:val="18"/>
            <w:szCs w:val="18"/>
          </w:rPr>
          <w:delText xml:space="preserve"> </w:delText>
        </w:r>
        <w:r w:rsidRPr="00744103" w:rsidDel="007A0F2E">
          <w:rPr>
            <w:rFonts w:cs="Arial"/>
            <w:color w:val="auto"/>
            <w:sz w:val="18"/>
            <w:szCs w:val="18"/>
          </w:rPr>
          <w:delText>L.;</w:delText>
        </w:r>
        <w:r w:rsidRPr="00744103" w:rsidDel="007A0F2E">
          <w:rPr>
            <w:rFonts w:cs="Arial"/>
            <w:i/>
            <w:color w:val="auto"/>
            <w:sz w:val="18"/>
            <w:szCs w:val="18"/>
          </w:rPr>
          <w:delText xml:space="preserve"> </w:delText>
        </w:r>
        <w:r w:rsidRPr="00744103" w:rsidDel="007A0F2E">
          <w:rPr>
            <w:rFonts w:cs="Arial"/>
            <w:color w:val="auto"/>
            <w:sz w:val="18"/>
            <w:szCs w:val="18"/>
          </w:rPr>
          <w:delText>Sun,</w:delText>
        </w:r>
        <w:r w:rsidRPr="00744103" w:rsidDel="007A0F2E">
          <w:rPr>
            <w:rFonts w:cs="Arial"/>
            <w:i/>
            <w:color w:val="auto"/>
            <w:sz w:val="18"/>
            <w:szCs w:val="18"/>
          </w:rPr>
          <w:delText xml:space="preserve"> </w:delText>
        </w:r>
        <w:r w:rsidRPr="00744103" w:rsidDel="007A0F2E">
          <w:rPr>
            <w:rFonts w:cs="Arial"/>
            <w:color w:val="auto"/>
            <w:sz w:val="18"/>
            <w:szCs w:val="18"/>
          </w:rPr>
          <w:delText>C.;</w:delText>
        </w:r>
        <w:r w:rsidRPr="00744103" w:rsidDel="007A0F2E">
          <w:rPr>
            <w:rFonts w:cs="Arial"/>
            <w:i/>
            <w:color w:val="auto"/>
            <w:sz w:val="18"/>
            <w:szCs w:val="18"/>
          </w:rPr>
          <w:delText xml:space="preserve"> </w:delText>
        </w:r>
        <w:r w:rsidRPr="00744103" w:rsidDel="007A0F2E">
          <w:rPr>
            <w:rFonts w:cs="Arial"/>
            <w:color w:val="auto"/>
            <w:sz w:val="18"/>
            <w:szCs w:val="18"/>
          </w:rPr>
          <w:delText>Chen,</w:delText>
        </w:r>
        <w:r w:rsidRPr="00744103" w:rsidDel="007A0F2E">
          <w:rPr>
            <w:rFonts w:cs="Arial"/>
            <w:i/>
            <w:color w:val="auto"/>
            <w:sz w:val="18"/>
            <w:szCs w:val="18"/>
          </w:rPr>
          <w:delText xml:space="preserve"> </w:delText>
        </w:r>
        <w:r w:rsidRPr="00744103" w:rsidDel="007A0F2E">
          <w:rPr>
            <w:rFonts w:cs="Arial"/>
            <w:color w:val="auto"/>
            <w:sz w:val="18"/>
            <w:szCs w:val="18"/>
          </w:rPr>
          <w:delText>M.</w:delText>
        </w:r>
        <w:r w:rsidRPr="00744103" w:rsidDel="007A0F2E">
          <w:rPr>
            <w:rFonts w:cs="Arial"/>
            <w:i/>
            <w:color w:val="auto"/>
            <w:sz w:val="18"/>
            <w:szCs w:val="18"/>
          </w:rPr>
          <w:delText xml:space="preserve"> </w:delText>
        </w:r>
        <w:r w:rsidRPr="00744103" w:rsidDel="007A0F2E">
          <w:rPr>
            <w:rFonts w:cs="Arial"/>
            <w:color w:val="auto"/>
            <w:sz w:val="18"/>
            <w:szCs w:val="18"/>
          </w:rPr>
          <w:delText>Comparative</w:delText>
        </w:r>
        <w:r w:rsidRPr="00744103" w:rsidDel="007A0F2E">
          <w:rPr>
            <w:rFonts w:cs="Arial"/>
            <w:i/>
            <w:color w:val="auto"/>
            <w:sz w:val="18"/>
            <w:szCs w:val="18"/>
          </w:rPr>
          <w:delText xml:space="preserve"> </w:delText>
        </w:r>
        <w:r w:rsidRPr="00744103" w:rsidDel="007A0F2E">
          <w:rPr>
            <w:rFonts w:cs="Arial"/>
            <w:color w:val="auto"/>
            <w:sz w:val="18"/>
            <w:szCs w:val="18"/>
          </w:rPr>
          <w:delText>analysis</w:delText>
        </w:r>
        <w:r w:rsidRPr="00744103" w:rsidDel="007A0F2E">
          <w:rPr>
            <w:rFonts w:cs="Arial"/>
            <w:i/>
            <w:color w:val="auto"/>
            <w:sz w:val="18"/>
            <w:szCs w:val="18"/>
          </w:rPr>
          <w:delText xml:space="preserve"> </w:delText>
        </w:r>
        <w:r w:rsidRPr="00744103" w:rsidDel="007A0F2E">
          <w:rPr>
            <w:rFonts w:cs="Arial"/>
            <w:color w:val="auto"/>
            <w:sz w:val="18"/>
            <w:szCs w:val="18"/>
          </w:rPr>
          <w:delText>of</w:delText>
        </w:r>
        <w:r w:rsidRPr="00744103" w:rsidDel="007A0F2E">
          <w:rPr>
            <w:rFonts w:cs="Arial"/>
            <w:i/>
            <w:color w:val="auto"/>
            <w:sz w:val="18"/>
            <w:szCs w:val="18"/>
          </w:rPr>
          <w:delText xml:space="preserve"> </w:delText>
        </w:r>
        <w:r w:rsidRPr="00744103" w:rsidDel="007A0F2E">
          <w:rPr>
            <w:rFonts w:cs="Arial"/>
            <w:color w:val="auto"/>
            <w:sz w:val="18"/>
            <w:szCs w:val="18"/>
          </w:rPr>
          <w:delText>ischemic</w:delText>
        </w:r>
        <w:r w:rsidRPr="00744103" w:rsidDel="007A0F2E">
          <w:rPr>
            <w:rFonts w:cs="Arial"/>
            <w:i/>
            <w:color w:val="auto"/>
            <w:sz w:val="18"/>
            <w:szCs w:val="18"/>
          </w:rPr>
          <w:delText xml:space="preserve"> </w:delText>
        </w:r>
        <w:r w:rsidRPr="00744103" w:rsidDel="007A0F2E">
          <w:rPr>
            <w:rFonts w:cs="Arial"/>
            <w:color w:val="auto"/>
            <w:sz w:val="18"/>
            <w:szCs w:val="18"/>
          </w:rPr>
          <w:delText>changes</w:delText>
        </w:r>
        <w:r w:rsidRPr="00744103" w:rsidDel="007A0F2E">
          <w:rPr>
            <w:rFonts w:cs="Arial"/>
            <w:i/>
            <w:color w:val="auto"/>
            <w:sz w:val="18"/>
            <w:szCs w:val="18"/>
          </w:rPr>
          <w:delText xml:space="preserve"> </w:delText>
        </w:r>
        <w:r w:rsidRPr="00744103" w:rsidDel="007A0F2E">
          <w:rPr>
            <w:rFonts w:cs="Arial"/>
            <w:color w:val="auto"/>
            <w:sz w:val="18"/>
            <w:szCs w:val="18"/>
          </w:rPr>
          <w:delText>in</w:delText>
        </w:r>
        <w:r w:rsidRPr="00744103" w:rsidDel="007A0F2E">
          <w:rPr>
            <w:rFonts w:cs="Arial"/>
            <w:i/>
            <w:color w:val="auto"/>
            <w:sz w:val="18"/>
            <w:szCs w:val="18"/>
          </w:rPr>
          <w:delText xml:space="preserve"> </w:delText>
        </w:r>
        <w:r w:rsidRPr="00744103" w:rsidDel="007A0F2E">
          <w:rPr>
            <w:rFonts w:cs="Arial"/>
            <w:color w:val="auto"/>
            <w:sz w:val="18"/>
            <w:szCs w:val="18"/>
          </w:rPr>
          <w:delText>electrocardiogram</w:delText>
        </w:r>
        <w:r w:rsidRPr="00744103" w:rsidDel="007A0F2E">
          <w:rPr>
            <w:rFonts w:cs="Arial"/>
            <w:i/>
            <w:color w:val="auto"/>
            <w:sz w:val="18"/>
            <w:szCs w:val="18"/>
          </w:rPr>
          <w:delText xml:space="preserve"> </w:delText>
        </w:r>
        <w:r w:rsidRPr="00744103" w:rsidDel="007A0F2E">
          <w:rPr>
            <w:rFonts w:cs="Arial"/>
            <w:color w:val="auto"/>
            <w:sz w:val="18"/>
            <w:szCs w:val="18"/>
          </w:rPr>
          <w:delText>and</w:delText>
        </w:r>
        <w:r w:rsidRPr="00744103" w:rsidDel="007A0F2E">
          <w:rPr>
            <w:rFonts w:cs="Arial"/>
            <w:i/>
            <w:color w:val="auto"/>
            <w:sz w:val="18"/>
            <w:szCs w:val="18"/>
          </w:rPr>
          <w:delText xml:space="preserve"> </w:delText>
        </w:r>
        <w:r w:rsidRPr="00744103" w:rsidDel="007A0F2E">
          <w:rPr>
            <w:rFonts w:cs="Arial"/>
            <w:color w:val="auto"/>
            <w:sz w:val="18"/>
            <w:szCs w:val="18"/>
          </w:rPr>
          <w:delText>coronary</w:delText>
        </w:r>
        <w:r w:rsidRPr="00744103" w:rsidDel="007A0F2E">
          <w:rPr>
            <w:rFonts w:cs="Arial"/>
            <w:i/>
            <w:color w:val="auto"/>
            <w:sz w:val="18"/>
            <w:szCs w:val="18"/>
          </w:rPr>
          <w:delText xml:space="preserve"> </w:delText>
        </w:r>
        <w:r w:rsidRPr="00744103" w:rsidDel="007A0F2E">
          <w:rPr>
            <w:rFonts w:cs="Arial"/>
            <w:color w:val="auto"/>
            <w:sz w:val="18"/>
            <w:szCs w:val="18"/>
          </w:rPr>
          <w:delText>angiography</w:delText>
        </w:r>
        <w:r w:rsidRPr="00744103" w:rsidDel="007A0F2E">
          <w:rPr>
            <w:rFonts w:cs="Arial"/>
            <w:i/>
            <w:color w:val="auto"/>
            <w:sz w:val="18"/>
            <w:szCs w:val="18"/>
          </w:rPr>
          <w:delText xml:space="preserve"> </w:delText>
        </w:r>
        <w:r w:rsidRPr="00744103" w:rsidDel="007A0F2E">
          <w:rPr>
            <w:rFonts w:cs="Arial"/>
            <w:color w:val="auto"/>
            <w:sz w:val="18"/>
            <w:szCs w:val="18"/>
          </w:rPr>
          <w:delText>results:</w:delText>
        </w:r>
        <w:r w:rsidRPr="00744103" w:rsidDel="007A0F2E">
          <w:rPr>
            <w:rFonts w:cs="Arial"/>
            <w:i/>
            <w:color w:val="auto"/>
            <w:sz w:val="18"/>
            <w:szCs w:val="18"/>
          </w:rPr>
          <w:delText xml:space="preserve"> </w:delText>
        </w:r>
        <w:r w:rsidRPr="00744103" w:rsidDel="007A0F2E">
          <w:rPr>
            <w:rFonts w:cs="Arial"/>
            <w:color w:val="auto"/>
            <w:sz w:val="18"/>
            <w:szCs w:val="18"/>
          </w:rPr>
          <w:delText>A</w:delText>
        </w:r>
        <w:r w:rsidRPr="00744103" w:rsidDel="007A0F2E">
          <w:rPr>
            <w:rFonts w:cs="Arial"/>
            <w:i/>
            <w:color w:val="auto"/>
            <w:sz w:val="18"/>
            <w:szCs w:val="18"/>
          </w:rPr>
          <w:delText xml:space="preserve"> </w:delText>
        </w:r>
        <w:r w:rsidRPr="00744103" w:rsidDel="007A0F2E">
          <w:rPr>
            <w:rFonts w:cs="Arial"/>
            <w:color w:val="auto"/>
            <w:sz w:val="18"/>
            <w:szCs w:val="18"/>
          </w:rPr>
          <w:delText>retrospective</w:delText>
        </w:r>
        <w:r w:rsidRPr="00744103" w:rsidDel="007A0F2E">
          <w:rPr>
            <w:rFonts w:cs="Arial"/>
            <w:i/>
            <w:color w:val="auto"/>
            <w:sz w:val="18"/>
            <w:szCs w:val="18"/>
          </w:rPr>
          <w:delText xml:space="preserve"> </w:delText>
        </w:r>
        <w:r w:rsidRPr="00744103" w:rsidDel="007A0F2E">
          <w:rPr>
            <w:rFonts w:cs="Arial"/>
            <w:color w:val="auto"/>
            <w:sz w:val="18"/>
            <w:szCs w:val="18"/>
          </w:rPr>
          <w:delText>study.</w:delText>
        </w:r>
        <w:r w:rsidRPr="00744103" w:rsidDel="007A0F2E">
          <w:rPr>
            <w:rFonts w:cs="Arial"/>
            <w:i/>
            <w:color w:val="auto"/>
            <w:sz w:val="18"/>
            <w:szCs w:val="18"/>
          </w:rPr>
          <w:delText xml:space="preserve"> </w:delText>
        </w:r>
        <w:r w:rsidRPr="00744103" w:rsidDel="007A0F2E">
          <w:rPr>
            <w:rFonts w:cs="Arial"/>
            <w:i/>
            <w:iCs/>
            <w:color w:val="auto"/>
            <w:sz w:val="18"/>
            <w:szCs w:val="18"/>
          </w:rPr>
          <w:delText>Medicine</w:delText>
        </w:r>
        <w:r w:rsidRPr="00744103" w:rsidDel="007A0F2E">
          <w:rPr>
            <w:rFonts w:cs="Arial"/>
            <w:i/>
            <w:color w:val="auto"/>
            <w:sz w:val="18"/>
            <w:szCs w:val="18"/>
          </w:rPr>
          <w:delText xml:space="preserve"> </w:delText>
        </w:r>
        <w:r w:rsidRPr="00744103" w:rsidDel="007A0F2E">
          <w:rPr>
            <w:rFonts w:cs="Arial"/>
            <w:b/>
            <w:color w:val="auto"/>
            <w:sz w:val="18"/>
            <w:szCs w:val="18"/>
          </w:rPr>
          <w:delText>2021</w:delText>
        </w:r>
        <w:r w:rsidRPr="00744103" w:rsidDel="007A0F2E">
          <w:rPr>
            <w:rFonts w:cs="Arial"/>
            <w:color w:val="auto"/>
            <w:sz w:val="18"/>
            <w:szCs w:val="18"/>
          </w:rPr>
          <w:delText>,</w:delText>
        </w:r>
        <w:r w:rsidRPr="00744103" w:rsidDel="007A0F2E">
          <w:rPr>
            <w:rFonts w:cs="Arial"/>
            <w:i/>
            <w:color w:val="auto"/>
            <w:sz w:val="18"/>
            <w:szCs w:val="18"/>
          </w:rPr>
          <w:delText xml:space="preserve"> 100</w:delText>
        </w:r>
        <w:r w:rsidRPr="00744103" w:rsidDel="007A0F2E">
          <w:rPr>
            <w:rFonts w:cs="Arial"/>
            <w:color w:val="auto"/>
            <w:sz w:val="18"/>
            <w:szCs w:val="18"/>
          </w:rPr>
          <w:delText>,</w:delText>
        </w:r>
        <w:r w:rsidRPr="00744103" w:rsidDel="007A0F2E">
          <w:rPr>
            <w:rFonts w:cs="Arial"/>
            <w:i/>
            <w:color w:val="auto"/>
            <w:sz w:val="18"/>
            <w:szCs w:val="18"/>
          </w:rPr>
          <w:delText xml:space="preserve"> </w:delText>
        </w:r>
        <w:r w:rsidRPr="00744103" w:rsidDel="007A0F2E">
          <w:rPr>
            <w:rFonts w:cs="Arial"/>
            <w:color w:val="auto"/>
            <w:sz w:val="18"/>
            <w:szCs w:val="18"/>
          </w:rPr>
          <w:delText>e26007.</w:delText>
        </w:r>
        <w:r w:rsidRPr="00744103" w:rsidDel="007A0F2E">
          <w:rPr>
            <w:rFonts w:cs="Arial"/>
            <w:i/>
            <w:color w:val="auto"/>
            <w:sz w:val="18"/>
            <w:szCs w:val="18"/>
          </w:rPr>
          <w:delText xml:space="preserve"> </w:delText>
        </w:r>
        <w:r w:rsidRPr="00744103" w:rsidDel="007A0F2E">
          <w:rPr>
            <w:rFonts w:cs="Arial"/>
            <w:color w:val="auto"/>
            <w:sz w:val="18"/>
            <w:szCs w:val="18"/>
          </w:rPr>
          <w:delText>https://doi.org/10.1097/MD.0000000000026007.</w:delText>
        </w:r>
      </w:del>
    </w:p>
    <w:p w14:paraId="3997070D" w14:textId="112BEA6E" w:rsidR="007F6087" w:rsidRPr="00744103" w:rsidDel="007A0F2E" w:rsidRDefault="007F6087" w:rsidP="007F6087">
      <w:pPr>
        <w:pStyle w:val="ListParagraph"/>
        <w:numPr>
          <w:ilvl w:val="0"/>
          <w:numId w:val="29"/>
        </w:numPr>
        <w:adjustRightInd w:val="0"/>
        <w:snapToGrid w:val="0"/>
        <w:spacing w:line="228" w:lineRule="auto"/>
        <w:ind w:left="425" w:hanging="425"/>
        <w:contextualSpacing w:val="0"/>
        <w:rPr>
          <w:del w:id="639" w:author="Safdar Muhammad Farhan (DOKT)" w:date="2022-12-05T14:26:00Z"/>
          <w:rFonts w:cs="Arial"/>
          <w:color w:val="auto"/>
          <w:sz w:val="18"/>
          <w:szCs w:val="18"/>
        </w:rPr>
      </w:pPr>
      <w:del w:id="640" w:author="Safdar Muhammad Farhan (DOKT)" w:date="2022-12-05T14:26:00Z">
        <w:r w:rsidRPr="00744103" w:rsidDel="007A0F2E">
          <w:rPr>
            <w:rFonts w:cs="Arial"/>
            <w:color w:val="auto"/>
            <w:sz w:val="18"/>
            <w:szCs w:val="18"/>
          </w:rPr>
          <w:delText>Udawat,</w:delText>
        </w:r>
        <w:r w:rsidRPr="00744103" w:rsidDel="007A0F2E">
          <w:rPr>
            <w:rFonts w:cs="Arial"/>
            <w:i/>
            <w:color w:val="auto"/>
            <w:sz w:val="18"/>
            <w:szCs w:val="18"/>
          </w:rPr>
          <w:delText xml:space="preserve"> </w:delText>
        </w:r>
        <w:r w:rsidRPr="00744103" w:rsidDel="007A0F2E">
          <w:rPr>
            <w:rFonts w:cs="Arial"/>
            <w:color w:val="auto"/>
            <w:sz w:val="18"/>
            <w:szCs w:val="18"/>
          </w:rPr>
          <w:delText>A.S.;</w:delText>
        </w:r>
        <w:r w:rsidRPr="00744103" w:rsidDel="007A0F2E">
          <w:rPr>
            <w:rFonts w:cs="Arial"/>
            <w:i/>
            <w:color w:val="auto"/>
            <w:sz w:val="18"/>
            <w:szCs w:val="18"/>
          </w:rPr>
          <w:delText xml:space="preserve"> </w:delText>
        </w:r>
        <w:r w:rsidRPr="00744103" w:rsidDel="007A0F2E">
          <w:rPr>
            <w:rFonts w:cs="Arial"/>
            <w:color w:val="auto"/>
            <w:sz w:val="18"/>
            <w:szCs w:val="18"/>
          </w:rPr>
          <w:delText>Singh,</w:delText>
        </w:r>
        <w:r w:rsidRPr="00744103" w:rsidDel="007A0F2E">
          <w:rPr>
            <w:rFonts w:cs="Arial"/>
            <w:i/>
            <w:color w:val="auto"/>
            <w:sz w:val="18"/>
            <w:szCs w:val="18"/>
          </w:rPr>
          <w:delText xml:space="preserve"> </w:delText>
        </w:r>
        <w:r w:rsidRPr="00744103" w:rsidDel="007A0F2E">
          <w:rPr>
            <w:rFonts w:cs="Arial"/>
            <w:color w:val="auto"/>
            <w:sz w:val="18"/>
            <w:szCs w:val="18"/>
          </w:rPr>
          <w:delText>P.</w:delText>
        </w:r>
        <w:r w:rsidRPr="00744103" w:rsidDel="007A0F2E">
          <w:rPr>
            <w:rFonts w:cs="Arial"/>
            <w:i/>
            <w:color w:val="auto"/>
            <w:sz w:val="18"/>
            <w:szCs w:val="18"/>
          </w:rPr>
          <w:delText xml:space="preserve"> </w:delText>
        </w:r>
        <w:r w:rsidRPr="00744103" w:rsidDel="007A0F2E">
          <w:rPr>
            <w:rFonts w:cs="Arial"/>
            <w:color w:val="auto"/>
            <w:sz w:val="18"/>
            <w:szCs w:val="18"/>
          </w:rPr>
          <w:delText>An</w:delText>
        </w:r>
        <w:r w:rsidRPr="00744103" w:rsidDel="007A0F2E">
          <w:rPr>
            <w:rFonts w:cs="Arial"/>
            <w:i/>
            <w:color w:val="auto"/>
            <w:sz w:val="18"/>
            <w:szCs w:val="18"/>
          </w:rPr>
          <w:delText xml:space="preserve"> </w:delText>
        </w:r>
        <w:r w:rsidRPr="00744103" w:rsidDel="007A0F2E">
          <w:rPr>
            <w:rFonts w:cs="Arial"/>
            <w:color w:val="auto"/>
            <w:sz w:val="18"/>
            <w:szCs w:val="18"/>
          </w:rPr>
          <w:delText>automated</w:delText>
        </w:r>
        <w:r w:rsidRPr="00744103" w:rsidDel="007A0F2E">
          <w:rPr>
            <w:rFonts w:cs="Arial"/>
            <w:i/>
            <w:color w:val="auto"/>
            <w:sz w:val="18"/>
            <w:szCs w:val="18"/>
          </w:rPr>
          <w:delText xml:space="preserve"> </w:delText>
        </w:r>
        <w:r w:rsidRPr="00744103" w:rsidDel="007A0F2E">
          <w:rPr>
            <w:rFonts w:cs="Arial"/>
            <w:color w:val="auto"/>
            <w:sz w:val="18"/>
            <w:szCs w:val="18"/>
          </w:rPr>
          <w:delText>detection</w:delText>
        </w:r>
        <w:r w:rsidRPr="00744103" w:rsidDel="007A0F2E">
          <w:rPr>
            <w:rFonts w:cs="Arial"/>
            <w:i/>
            <w:color w:val="auto"/>
            <w:sz w:val="18"/>
            <w:szCs w:val="18"/>
          </w:rPr>
          <w:delText xml:space="preserve"> </w:delText>
        </w:r>
        <w:r w:rsidRPr="00744103" w:rsidDel="007A0F2E">
          <w:rPr>
            <w:rFonts w:cs="Arial"/>
            <w:color w:val="auto"/>
            <w:sz w:val="18"/>
            <w:szCs w:val="18"/>
          </w:rPr>
          <w:delText>of</w:delText>
        </w:r>
        <w:r w:rsidRPr="00744103" w:rsidDel="007A0F2E">
          <w:rPr>
            <w:rFonts w:cs="Arial"/>
            <w:i/>
            <w:color w:val="auto"/>
            <w:sz w:val="18"/>
            <w:szCs w:val="18"/>
          </w:rPr>
          <w:delText xml:space="preserve"> </w:delText>
        </w:r>
        <w:r w:rsidRPr="00744103" w:rsidDel="007A0F2E">
          <w:rPr>
            <w:rFonts w:cs="Arial"/>
            <w:color w:val="auto"/>
            <w:sz w:val="18"/>
            <w:szCs w:val="18"/>
          </w:rPr>
          <w:delText>atrial</w:delText>
        </w:r>
        <w:r w:rsidRPr="00744103" w:rsidDel="007A0F2E">
          <w:rPr>
            <w:rFonts w:cs="Arial"/>
            <w:i/>
            <w:color w:val="auto"/>
            <w:sz w:val="18"/>
            <w:szCs w:val="18"/>
          </w:rPr>
          <w:delText xml:space="preserve"> </w:delText>
        </w:r>
        <w:r w:rsidRPr="00744103" w:rsidDel="007A0F2E">
          <w:rPr>
            <w:rFonts w:cs="Arial"/>
            <w:color w:val="auto"/>
            <w:sz w:val="18"/>
            <w:szCs w:val="18"/>
          </w:rPr>
          <w:delText>fibrillation</w:delText>
        </w:r>
        <w:r w:rsidRPr="00744103" w:rsidDel="007A0F2E">
          <w:rPr>
            <w:rFonts w:cs="Arial"/>
            <w:i/>
            <w:color w:val="auto"/>
            <w:sz w:val="18"/>
            <w:szCs w:val="18"/>
          </w:rPr>
          <w:delText xml:space="preserve"> </w:delText>
        </w:r>
        <w:r w:rsidRPr="00744103" w:rsidDel="007A0F2E">
          <w:rPr>
            <w:rFonts w:cs="Arial"/>
            <w:color w:val="auto"/>
            <w:sz w:val="18"/>
            <w:szCs w:val="18"/>
          </w:rPr>
          <w:delText>from</w:delText>
        </w:r>
        <w:r w:rsidRPr="00744103" w:rsidDel="007A0F2E">
          <w:rPr>
            <w:rFonts w:cs="Arial"/>
            <w:i/>
            <w:color w:val="auto"/>
            <w:sz w:val="18"/>
            <w:szCs w:val="18"/>
          </w:rPr>
          <w:delText xml:space="preserve"> </w:delText>
        </w:r>
        <w:r w:rsidRPr="00744103" w:rsidDel="007A0F2E">
          <w:rPr>
            <w:rFonts w:cs="Arial"/>
            <w:color w:val="auto"/>
            <w:sz w:val="18"/>
            <w:szCs w:val="18"/>
          </w:rPr>
          <w:delText>single</w:delText>
        </w:r>
        <w:r w:rsidRPr="00744103" w:rsidDel="007A0F2E">
          <w:rPr>
            <w:rFonts w:cs="Arial"/>
            <w:color w:val="auto"/>
            <w:sz w:val="18"/>
            <w:szCs w:val="18"/>
          </w:rPr>
          <w:noBreakHyphen/>
          <w:delText>lead</w:delText>
        </w:r>
        <w:r w:rsidRPr="00744103" w:rsidDel="007A0F2E">
          <w:rPr>
            <w:rFonts w:cs="Arial"/>
            <w:i/>
            <w:color w:val="auto"/>
            <w:sz w:val="18"/>
            <w:szCs w:val="18"/>
          </w:rPr>
          <w:delText xml:space="preserve"> </w:delText>
        </w:r>
        <w:r w:rsidRPr="00744103" w:rsidDel="007A0F2E">
          <w:rPr>
            <w:rFonts w:cs="Arial"/>
            <w:color w:val="auto"/>
            <w:sz w:val="18"/>
            <w:szCs w:val="18"/>
          </w:rPr>
          <w:delText>ECG</w:delText>
        </w:r>
        <w:r w:rsidRPr="00744103" w:rsidDel="007A0F2E">
          <w:rPr>
            <w:rFonts w:cs="Arial"/>
            <w:i/>
            <w:color w:val="auto"/>
            <w:sz w:val="18"/>
            <w:szCs w:val="18"/>
          </w:rPr>
          <w:delText xml:space="preserve"> </w:delText>
        </w:r>
        <w:r w:rsidRPr="00744103" w:rsidDel="007A0F2E">
          <w:rPr>
            <w:rFonts w:cs="Arial"/>
            <w:color w:val="auto"/>
            <w:sz w:val="18"/>
            <w:szCs w:val="18"/>
          </w:rPr>
          <w:delText>using</w:delText>
        </w:r>
        <w:r w:rsidRPr="00744103" w:rsidDel="007A0F2E">
          <w:rPr>
            <w:rFonts w:cs="Arial"/>
            <w:i/>
            <w:color w:val="auto"/>
            <w:sz w:val="18"/>
            <w:szCs w:val="18"/>
          </w:rPr>
          <w:delText xml:space="preserve"> </w:delText>
        </w:r>
        <w:r w:rsidRPr="00744103" w:rsidDel="007A0F2E">
          <w:rPr>
            <w:rFonts w:cs="Arial"/>
            <w:color w:val="auto"/>
            <w:sz w:val="18"/>
            <w:szCs w:val="18"/>
          </w:rPr>
          <w:delText>HRV</w:delText>
        </w:r>
        <w:r w:rsidRPr="00744103" w:rsidDel="007A0F2E">
          <w:rPr>
            <w:rFonts w:cs="Arial"/>
            <w:i/>
            <w:color w:val="auto"/>
            <w:sz w:val="18"/>
            <w:szCs w:val="18"/>
          </w:rPr>
          <w:delText xml:space="preserve"> </w:delText>
        </w:r>
        <w:r w:rsidRPr="00744103" w:rsidDel="007A0F2E">
          <w:rPr>
            <w:rFonts w:cs="Arial"/>
            <w:color w:val="auto"/>
            <w:sz w:val="18"/>
            <w:szCs w:val="18"/>
          </w:rPr>
          <w:delText>features</w:delText>
        </w:r>
        <w:r w:rsidRPr="00744103" w:rsidDel="007A0F2E">
          <w:rPr>
            <w:rFonts w:cs="Arial"/>
            <w:i/>
            <w:color w:val="auto"/>
            <w:sz w:val="18"/>
            <w:szCs w:val="18"/>
          </w:rPr>
          <w:delText xml:space="preserve"> </w:delText>
        </w:r>
        <w:r w:rsidRPr="00744103" w:rsidDel="007A0F2E">
          <w:rPr>
            <w:rFonts w:cs="Arial"/>
            <w:color w:val="auto"/>
            <w:sz w:val="18"/>
            <w:szCs w:val="18"/>
          </w:rPr>
          <w:delText>and</w:delText>
        </w:r>
        <w:r w:rsidRPr="00744103" w:rsidDel="007A0F2E">
          <w:rPr>
            <w:rFonts w:cs="Arial"/>
            <w:i/>
            <w:color w:val="auto"/>
            <w:sz w:val="18"/>
            <w:szCs w:val="18"/>
          </w:rPr>
          <w:delText xml:space="preserve"> </w:delText>
        </w:r>
        <w:r w:rsidRPr="00744103" w:rsidDel="007A0F2E">
          <w:rPr>
            <w:rFonts w:cs="Arial"/>
            <w:color w:val="auto"/>
            <w:sz w:val="18"/>
            <w:szCs w:val="18"/>
          </w:rPr>
          <w:delText>machine</w:delText>
        </w:r>
        <w:r w:rsidRPr="00744103" w:rsidDel="007A0F2E">
          <w:rPr>
            <w:rFonts w:cs="Arial"/>
            <w:i/>
            <w:color w:val="auto"/>
            <w:sz w:val="18"/>
            <w:szCs w:val="18"/>
          </w:rPr>
          <w:delText xml:space="preserve"> </w:delText>
        </w:r>
        <w:r w:rsidRPr="00744103" w:rsidDel="007A0F2E">
          <w:rPr>
            <w:rFonts w:cs="Arial"/>
            <w:color w:val="auto"/>
            <w:sz w:val="18"/>
            <w:szCs w:val="18"/>
          </w:rPr>
          <w:delText>learning.</w:delText>
        </w:r>
        <w:r w:rsidRPr="00744103" w:rsidDel="007A0F2E">
          <w:rPr>
            <w:rFonts w:cs="Arial"/>
            <w:i/>
            <w:color w:val="auto"/>
            <w:sz w:val="18"/>
            <w:szCs w:val="18"/>
          </w:rPr>
          <w:delText xml:space="preserve"> </w:delText>
        </w:r>
        <w:r w:rsidRPr="00744103" w:rsidDel="007A0F2E">
          <w:rPr>
            <w:rFonts w:cs="Arial"/>
            <w:i/>
            <w:iCs/>
            <w:color w:val="auto"/>
            <w:sz w:val="18"/>
            <w:szCs w:val="18"/>
          </w:rPr>
          <w:delText xml:space="preserve">J. Electrocardiol. </w:delText>
        </w:r>
        <w:commentRangeStart w:id="641"/>
        <w:commentRangeStart w:id="642"/>
        <w:r w:rsidRPr="007862FC" w:rsidDel="007A0F2E">
          <w:rPr>
            <w:rFonts w:cs="Arial"/>
            <w:b/>
            <w:bCs/>
            <w:color w:val="auto"/>
            <w:sz w:val="18"/>
            <w:szCs w:val="18"/>
            <w:highlight w:val="yellow"/>
          </w:rPr>
          <w:delText>2022</w:delText>
        </w:r>
        <w:commentRangeEnd w:id="641"/>
        <w:r w:rsidDel="007A0F2E">
          <w:rPr>
            <w:rStyle w:val="CommentReference"/>
          </w:rPr>
          <w:commentReference w:id="641"/>
        </w:r>
        <w:commentRangeEnd w:id="642"/>
        <w:r w:rsidR="00FE43B7" w:rsidDel="007A0F2E">
          <w:rPr>
            <w:rStyle w:val="CommentReference"/>
          </w:rPr>
          <w:commentReference w:id="642"/>
        </w:r>
      </w:del>
      <w:del w:id="643" w:author="Safdar Muhammad Farhan (DOKT)" w:date="2022-12-05T14:07:00Z">
        <w:r w:rsidRPr="00744103" w:rsidDel="00FE43B7">
          <w:rPr>
            <w:rFonts w:cs="Arial"/>
            <w:color w:val="auto"/>
            <w:sz w:val="18"/>
            <w:szCs w:val="18"/>
          </w:rPr>
          <w:delText>.</w:delText>
        </w:r>
      </w:del>
      <w:del w:id="644" w:author="Safdar Muhammad Farhan (DOKT)" w:date="2022-12-05T14:26:00Z">
        <w:r w:rsidRPr="00744103" w:rsidDel="007A0F2E">
          <w:rPr>
            <w:i/>
            <w:color w:val="auto"/>
            <w:sz w:val="18"/>
          </w:rPr>
          <w:delText xml:space="preserve"> </w:delText>
        </w:r>
        <w:r w:rsidRPr="00744103" w:rsidDel="007A0F2E">
          <w:rPr>
            <w:rFonts w:cs="Arial"/>
            <w:color w:val="auto"/>
            <w:sz w:val="18"/>
            <w:szCs w:val="18"/>
          </w:rPr>
          <w:delText>https://doi.org/10.1016/j.jelectrocard.2022.07.069.</w:delText>
        </w:r>
      </w:del>
    </w:p>
    <w:p w14:paraId="71F6578F" w14:textId="39F211E5" w:rsidR="007F6087" w:rsidRPr="006A25B7" w:rsidDel="007A0F2E" w:rsidRDefault="007F6087" w:rsidP="007F6087">
      <w:pPr>
        <w:pStyle w:val="ListParagraph"/>
        <w:numPr>
          <w:ilvl w:val="0"/>
          <w:numId w:val="29"/>
        </w:numPr>
        <w:adjustRightInd w:val="0"/>
        <w:snapToGrid w:val="0"/>
        <w:spacing w:line="228" w:lineRule="auto"/>
        <w:ind w:left="425" w:hanging="425"/>
        <w:contextualSpacing w:val="0"/>
        <w:rPr>
          <w:del w:id="645" w:author="Safdar Muhammad Farhan (DOKT)" w:date="2022-12-05T14:26:00Z"/>
          <w:rFonts w:cs="Arial"/>
          <w:color w:val="auto"/>
          <w:sz w:val="18"/>
          <w:szCs w:val="18"/>
        </w:rPr>
      </w:pPr>
      <w:del w:id="646" w:author="Safdar Muhammad Farhan (DOKT)" w:date="2022-12-05T14:26:00Z">
        <w:r w:rsidRPr="00744103" w:rsidDel="007A0F2E">
          <w:rPr>
            <w:rFonts w:cs="Arial"/>
            <w:color w:val="auto"/>
            <w:sz w:val="18"/>
            <w:szCs w:val="18"/>
          </w:rPr>
          <w:delText>Bacharova,</w:delText>
        </w:r>
        <w:r w:rsidRPr="00744103" w:rsidDel="007A0F2E">
          <w:rPr>
            <w:rFonts w:cs="Arial"/>
            <w:i/>
            <w:color w:val="auto"/>
            <w:sz w:val="18"/>
            <w:szCs w:val="18"/>
          </w:rPr>
          <w:delText xml:space="preserve"> </w:delText>
        </w:r>
        <w:r w:rsidRPr="00744103" w:rsidDel="007A0F2E">
          <w:rPr>
            <w:rFonts w:cs="Arial"/>
            <w:color w:val="auto"/>
            <w:sz w:val="18"/>
            <w:szCs w:val="18"/>
          </w:rPr>
          <w:delText>L.</w:delText>
        </w:r>
        <w:r w:rsidRPr="00744103" w:rsidDel="007A0F2E">
          <w:rPr>
            <w:rFonts w:cs="Arial"/>
            <w:i/>
            <w:color w:val="auto"/>
            <w:sz w:val="18"/>
            <w:szCs w:val="18"/>
          </w:rPr>
          <w:delText xml:space="preserve"> </w:delText>
        </w:r>
        <w:r w:rsidRPr="00744103" w:rsidDel="007A0F2E">
          <w:rPr>
            <w:rFonts w:cs="Arial"/>
            <w:color w:val="auto"/>
            <w:sz w:val="18"/>
            <w:szCs w:val="18"/>
          </w:rPr>
          <w:delText>ECG</w:delText>
        </w:r>
        <w:r w:rsidRPr="00744103" w:rsidDel="007A0F2E">
          <w:rPr>
            <w:rFonts w:cs="Arial"/>
            <w:i/>
            <w:color w:val="auto"/>
            <w:sz w:val="18"/>
            <w:szCs w:val="18"/>
          </w:rPr>
          <w:delText xml:space="preserve"> </w:delText>
        </w:r>
        <w:r w:rsidRPr="00744103" w:rsidDel="007A0F2E">
          <w:rPr>
            <w:rFonts w:cs="Arial"/>
            <w:color w:val="auto"/>
            <w:sz w:val="18"/>
            <w:szCs w:val="18"/>
          </w:rPr>
          <w:delText>in</w:delText>
        </w:r>
        <w:r w:rsidRPr="00744103" w:rsidDel="007A0F2E">
          <w:rPr>
            <w:rFonts w:cs="Arial"/>
            <w:i/>
            <w:color w:val="auto"/>
            <w:sz w:val="18"/>
            <w:szCs w:val="18"/>
          </w:rPr>
          <w:delText xml:space="preserve"> </w:delText>
        </w:r>
        <w:r w:rsidRPr="00744103" w:rsidDel="007A0F2E">
          <w:rPr>
            <w:rFonts w:cs="Arial"/>
            <w:color w:val="auto"/>
            <w:sz w:val="18"/>
            <w:szCs w:val="18"/>
          </w:rPr>
          <w:delText>left</w:delText>
        </w:r>
        <w:r w:rsidRPr="00744103" w:rsidDel="007A0F2E">
          <w:rPr>
            <w:rFonts w:cs="Arial"/>
            <w:i/>
            <w:color w:val="auto"/>
            <w:sz w:val="18"/>
            <w:szCs w:val="18"/>
          </w:rPr>
          <w:delText xml:space="preserve"> </w:delText>
        </w:r>
        <w:r w:rsidRPr="006A25B7" w:rsidDel="007A0F2E">
          <w:rPr>
            <w:rFonts w:cs="Arial"/>
            <w:color w:val="auto"/>
            <w:sz w:val="18"/>
            <w:szCs w:val="18"/>
          </w:rPr>
          <w:delText>ventricular</w:delText>
        </w:r>
        <w:r w:rsidRPr="006A25B7" w:rsidDel="007A0F2E">
          <w:rPr>
            <w:rFonts w:cs="Arial"/>
            <w:i/>
            <w:color w:val="auto"/>
            <w:sz w:val="18"/>
            <w:szCs w:val="18"/>
          </w:rPr>
          <w:delText xml:space="preserve"> </w:delText>
        </w:r>
        <w:r w:rsidRPr="006A25B7" w:rsidDel="007A0F2E">
          <w:rPr>
            <w:rFonts w:cs="Arial"/>
            <w:color w:val="auto"/>
            <w:sz w:val="18"/>
            <w:szCs w:val="18"/>
          </w:rPr>
          <w:delText>hypertrophy:</w:delText>
        </w:r>
        <w:r w:rsidRPr="006A25B7" w:rsidDel="007A0F2E">
          <w:rPr>
            <w:rFonts w:cs="Arial"/>
            <w:i/>
            <w:color w:val="auto"/>
            <w:sz w:val="18"/>
            <w:szCs w:val="18"/>
          </w:rPr>
          <w:delText xml:space="preserve"> </w:delText>
        </w:r>
        <w:r w:rsidRPr="006A25B7" w:rsidDel="007A0F2E">
          <w:rPr>
            <w:rFonts w:cs="Arial"/>
            <w:color w:val="auto"/>
            <w:sz w:val="18"/>
            <w:szCs w:val="18"/>
          </w:rPr>
          <w:delText>A</w:delText>
        </w:r>
        <w:r w:rsidRPr="006A25B7" w:rsidDel="007A0F2E">
          <w:rPr>
            <w:rFonts w:cs="Arial"/>
            <w:i/>
            <w:color w:val="auto"/>
            <w:sz w:val="18"/>
            <w:szCs w:val="18"/>
          </w:rPr>
          <w:delText xml:space="preserve"> </w:delText>
        </w:r>
        <w:r w:rsidRPr="006A25B7" w:rsidDel="007A0F2E">
          <w:rPr>
            <w:rFonts w:cs="Arial"/>
            <w:color w:val="auto"/>
            <w:sz w:val="18"/>
            <w:szCs w:val="18"/>
          </w:rPr>
          <w:delText>change</w:delText>
        </w:r>
        <w:r w:rsidRPr="006A25B7" w:rsidDel="007A0F2E">
          <w:rPr>
            <w:rFonts w:cs="Arial"/>
            <w:i/>
            <w:color w:val="auto"/>
            <w:sz w:val="18"/>
            <w:szCs w:val="18"/>
          </w:rPr>
          <w:delText xml:space="preserve"> </w:delText>
        </w:r>
        <w:r w:rsidRPr="006A25B7" w:rsidDel="007A0F2E">
          <w:rPr>
            <w:rFonts w:cs="Arial"/>
            <w:color w:val="auto"/>
            <w:sz w:val="18"/>
            <w:szCs w:val="18"/>
          </w:rPr>
          <w:delText>in</w:delText>
        </w:r>
        <w:r w:rsidRPr="006A25B7" w:rsidDel="007A0F2E">
          <w:rPr>
            <w:rFonts w:cs="Arial"/>
            <w:i/>
            <w:color w:val="auto"/>
            <w:sz w:val="18"/>
            <w:szCs w:val="18"/>
          </w:rPr>
          <w:delText xml:space="preserve"> </w:delText>
        </w:r>
        <w:r w:rsidRPr="006A25B7" w:rsidDel="007A0F2E">
          <w:rPr>
            <w:rFonts w:cs="Arial"/>
            <w:color w:val="auto"/>
            <w:sz w:val="18"/>
            <w:szCs w:val="18"/>
          </w:rPr>
          <w:delText>paradigm</w:delText>
        </w:r>
        <w:r w:rsidRPr="006A25B7" w:rsidDel="007A0F2E">
          <w:rPr>
            <w:rFonts w:cs="Arial"/>
            <w:i/>
            <w:color w:val="auto"/>
            <w:sz w:val="18"/>
            <w:szCs w:val="18"/>
          </w:rPr>
          <w:delText xml:space="preserve"> </w:delText>
        </w:r>
        <w:r w:rsidRPr="006A25B7" w:rsidDel="007A0F2E">
          <w:rPr>
            <w:rFonts w:cs="Arial"/>
            <w:color w:val="auto"/>
            <w:sz w:val="18"/>
            <w:szCs w:val="18"/>
          </w:rPr>
          <w:delText>from</w:delText>
        </w:r>
        <w:r w:rsidRPr="006A25B7" w:rsidDel="007A0F2E">
          <w:rPr>
            <w:rFonts w:cs="Arial"/>
            <w:i/>
            <w:color w:val="auto"/>
            <w:sz w:val="18"/>
            <w:szCs w:val="18"/>
          </w:rPr>
          <w:delText xml:space="preserve"> </w:delText>
        </w:r>
        <w:r w:rsidRPr="006A25B7" w:rsidDel="007A0F2E">
          <w:rPr>
            <w:rFonts w:cs="Arial"/>
            <w:color w:val="auto"/>
            <w:sz w:val="18"/>
            <w:szCs w:val="18"/>
          </w:rPr>
          <w:delText>assessing</w:delText>
        </w:r>
        <w:r w:rsidRPr="006A25B7" w:rsidDel="007A0F2E">
          <w:rPr>
            <w:rFonts w:cs="Arial"/>
            <w:i/>
            <w:color w:val="auto"/>
            <w:sz w:val="18"/>
            <w:szCs w:val="18"/>
          </w:rPr>
          <w:delText xml:space="preserve"> </w:delText>
        </w:r>
        <w:r w:rsidRPr="006A25B7" w:rsidDel="007A0F2E">
          <w:rPr>
            <w:rFonts w:cs="Arial"/>
            <w:color w:val="auto"/>
            <w:sz w:val="18"/>
            <w:szCs w:val="18"/>
          </w:rPr>
          <w:delText>left</w:delText>
        </w:r>
        <w:r w:rsidRPr="006A25B7" w:rsidDel="007A0F2E">
          <w:rPr>
            <w:rFonts w:cs="Arial"/>
            <w:i/>
            <w:color w:val="auto"/>
            <w:sz w:val="18"/>
            <w:szCs w:val="18"/>
          </w:rPr>
          <w:delText xml:space="preserve"> </w:delText>
        </w:r>
        <w:r w:rsidRPr="006A25B7" w:rsidDel="007A0F2E">
          <w:rPr>
            <w:rFonts w:cs="Arial"/>
            <w:color w:val="auto"/>
            <w:sz w:val="18"/>
            <w:szCs w:val="18"/>
          </w:rPr>
          <w:delText>ventricular</w:delText>
        </w:r>
        <w:r w:rsidRPr="006A25B7" w:rsidDel="007A0F2E">
          <w:rPr>
            <w:rFonts w:cs="Arial"/>
            <w:i/>
            <w:color w:val="auto"/>
            <w:sz w:val="18"/>
            <w:szCs w:val="18"/>
          </w:rPr>
          <w:delText xml:space="preserve"> </w:delText>
        </w:r>
        <w:r w:rsidRPr="006A25B7" w:rsidDel="007A0F2E">
          <w:rPr>
            <w:rFonts w:cs="Arial"/>
            <w:color w:val="auto"/>
            <w:sz w:val="18"/>
            <w:szCs w:val="18"/>
          </w:rPr>
          <w:delText>mass</w:delText>
        </w:r>
        <w:r w:rsidRPr="006A25B7" w:rsidDel="007A0F2E">
          <w:rPr>
            <w:rFonts w:cs="Arial"/>
            <w:i/>
            <w:color w:val="auto"/>
            <w:sz w:val="18"/>
            <w:szCs w:val="18"/>
          </w:rPr>
          <w:delText xml:space="preserve"> </w:delText>
        </w:r>
        <w:r w:rsidRPr="006A25B7" w:rsidDel="007A0F2E">
          <w:rPr>
            <w:rFonts w:cs="Arial"/>
            <w:color w:val="auto"/>
            <w:sz w:val="18"/>
            <w:szCs w:val="18"/>
          </w:rPr>
          <w:delText>to</w:delText>
        </w:r>
        <w:r w:rsidRPr="006A25B7" w:rsidDel="007A0F2E">
          <w:rPr>
            <w:rFonts w:cs="Arial"/>
            <w:i/>
            <w:color w:val="auto"/>
            <w:sz w:val="18"/>
            <w:szCs w:val="18"/>
          </w:rPr>
          <w:delText xml:space="preserve"> </w:delText>
        </w:r>
        <w:r w:rsidRPr="006A25B7" w:rsidDel="007A0F2E">
          <w:rPr>
            <w:rFonts w:cs="Arial"/>
            <w:color w:val="auto"/>
            <w:sz w:val="18"/>
            <w:szCs w:val="18"/>
          </w:rPr>
          <w:delText>its</w:delText>
        </w:r>
        <w:r w:rsidRPr="006A25B7" w:rsidDel="007A0F2E">
          <w:rPr>
            <w:rFonts w:cs="Arial"/>
            <w:i/>
            <w:color w:val="auto"/>
            <w:sz w:val="18"/>
            <w:szCs w:val="18"/>
          </w:rPr>
          <w:delText xml:space="preserve"> </w:delText>
        </w:r>
        <w:r w:rsidRPr="006A25B7" w:rsidDel="007A0F2E">
          <w:rPr>
            <w:rFonts w:cs="Arial"/>
            <w:color w:val="auto"/>
            <w:sz w:val="18"/>
            <w:szCs w:val="18"/>
          </w:rPr>
          <w:delText>electrophysiological</w:delText>
        </w:r>
        <w:r w:rsidRPr="006A25B7" w:rsidDel="007A0F2E">
          <w:rPr>
            <w:rFonts w:cs="Arial"/>
            <w:i/>
            <w:color w:val="auto"/>
            <w:sz w:val="18"/>
            <w:szCs w:val="18"/>
          </w:rPr>
          <w:delText xml:space="preserve"> </w:delText>
        </w:r>
        <w:r w:rsidRPr="006A25B7" w:rsidDel="007A0F2E">
          <w:rPr>
            <w:rFonts w:cs="Arial"/>
            <w:color w:val="auto"/>
            <w:sz w:val="18"/>
            <w:szCs w:val="18"/>
          </w:rPr>
          <w:delText>properties.</w:delText>
        </w:r>
        <w:r w:rsidRPr="006A25B7" w:rsidDel="007A0F2E">
          <w:rPr>
            <w:rFonts w:cs="Arial"/>
            <w:i/>
            <w:color w:val="auto"/>
            <w:sz w:val="18"/>
            <w:szCs w:val="18"/>
          </w:rPr>
          <w:delText xml:space="preserve"> </w:delText>
        </w:r>
        <w:r w:rsidRPr="006A25B7" w:rsidDel="007A0F2E">
          <w:rPr>
            <w:rFonts w:cs="Arial"/>
            <w:i/>
            <w:iCs/>
            <w:color w:val="auto"/>
            <w:sz w:val="18"/>
            <w:szCs w:val="18"/>
          </w:rPr>
          <w:delText xml:space="preserve">J. Electrocardiol. </w:delText>
        </w:r>
        <w:r w:rsidRPr="006A25B7" w:rsidDel="007A0F2E">
          <w:rPr>
            <w:rFonts w:cs="Arial"/>
            <w:b/>
            <w:color w:val="auto"/>
            <w:sz w:val="18"/>
            <w:szCs w:val="18"/>
          </w:rPr>
          <w:delText>2022</w:delText>
        </w:r>
        <w:r w:rsidRPr="006A25B7" w:rsidDel="007A0F2E">
          <w:rPr>
            <w:rFonts w:cs="Arial"/>
            <w:color w:val="auto"/>
            <w:sz w:val="18"/>
            <w:szCs w:val="18"/>
          </w:rPr>
          <w:delText>,</w:delText>
        </w:r>
        <w:r w:rsidRPr="006A25B7" w:rsidDel="007A0F2E">
          <w:rPr>
            <w:rFonts w:cs="Arial"/>
            <w:i/>
            <w:color w:val="auto"/>
            <w:sz w:val="18"/>
            <w:szCs w:val="18"/>
          </w:rPr>
          <w:delText xml:space="preserve"> 73</w:delText>
        </w:r>
        <w:r w:rsidRPr="006A25B7" w:rsidDel="007A0F2E">
          <w:rPr>
            <w:rFonts w:cs="Arial"/>
            <w:color w:val="auto"/>
            <w:sz w:val="18"/>
            <w:szCs w:val="18"/>
          </w:rPr>
          <w:delText>,</w:delText>
        </w:r>
        <w:r w:rsidRPr="006A25B7" w:rsidDel="007A0F2E">
          <w:rPr>
            <w:rFonts w:cs="Arial"/>
            <w:i/>
            <w:color w:val="auto"/>
            <w:sz w:val="18"/>
            <w:szCs w:val="18"/>
          </w:rPr>
          <w:delText xml:space="preserve"> </w:delText>
        </w:r>
        <w:r w:rsidRPr="006A25B7" w:rsidDel="007A0F2E">
          <w:rPr>
            <w:rFonts w:cs="Arial"/>
            <w:color w:val="auto"/>
            <w:sz w:val="18"/>
            <w:szCs w:val="18"/>
          </w:rPr>
          <w:delText>153–156</w:delText>
        </w:r>
        <w:r w:rsidRPr="006A25B7" w:rsidDel="007A0F2E">
          <w:rPr>
            <w:rFonts w:cs="Arial"/>
            <w:i/>
            <w:color w:val="auto"/>
            <w:sz w:val="18"/>
            <w:szCs w:val="18"/>
          </w:rPr>
          <w:delText xml:space="preserve"> </w:delText>
        </w:r>
        <w:r w:rsidRPr="006A25B7" w:rsidDel="007A0F2E">
          <w:rPr>
            <w:color w:val="auto"/>
            <w:sz w:val="18"/>
            <w:szCs w:val="18"/>
          </w:rPr>
          <w:delText>https://doi.org/10.1016/j.jelectrocard.2022.06.002.</w:delText>
        </w:r>
      </w:del>
    </w:p>
    <w:p w14:paraId="128A00FD" w14:textId="615A9934" w:rsidR="007F6087" w:rsidRPr="006A25B7" w:rsidDel="007A0F2E" w:rsidRDefault="007F6087" w:rsidP="007F6087">
      <w:pPr>
        <w:pStyle w:val="ListParagraph"/>
        <w:numPr>
          <w:ilvl w:val="0"/>
          <w:numId w:val="29"/>
        </w:numPr>
        <w:adjustRightInd w:val="0"/>
        <w:snapToGrid w:val="0"/>
        <w:spacing w:line="228" w:lineRule="auto"/>
        <w:ind w:left="425" w:hanging="425"/>
        <w:contextualSpacing w:val="0"/>
        <w:rPr>
          <w:del w:id="647" w:author="Safdar Muhammad Farhan (DOKT)" w:date="2022-12-05T14:26:00Z"/>
          <w:rFonts w:cs="Arial"/>
          <w:color w:val="auto"/>
          <w:sz w:val="18"/>
          <w:szCs w:val="18"/>
        </w:rPr>
      </w:pPr>
      <w:del w:id="648" w:author="Safdar Muhammad Farhan (DOKT)" w:date="2022-12-05T14:26:00Z">
        <w:r w:rsidRPr="006A25B7" w:rsidDel="007A0F2E">
          <w:rPr>
            <w:rFonts w:cs="Arial"/>
            <w:color w:val="auto"/>
            <w:sz w:val="18"/>
            <w:szCs w:val="18"/>
          </w:rPr>
          <w:delText>Liu,</w:delText>
        </w:r>
        <w:r w:rsidRPr="006A25B7" w:rsidDel="007A0F2E">
          <w:rPr>
            <w:rFonts w:cs="Arial"/>
            <w:i/>
            <w:color w:val="auto"/>
            <w:sz w:val="18"/>
            <w:szCs w:val="18"/>
          </w:rPr>
          <w:delText xml:space="preserve"> </w:delText>
        </w:r>
        <w:r w:rsidRPr="006A25B7" w:rsidDel="007A0F2E">
          <w:rPr>
            <w:rFonts w:cs="Arial"/>
            <w:color w:val="auto"/>
            <w:sz w:val="18"/>
            <w:szCs w:val="18"/>
          </w:rPr>
          <w:delText>Y.-L.;</w:delText>
        </w:r>
        <w:r w:rsidRPr="006A25B7" w:rsidDel="007A0F2E">
          <w:rPr>
            <w:rFonts w:cs="Arial"/>
            <w:i/>
            <w:color w:val="auto"/>
            <w:sz w:val="18"/>
            <w:szCs w:val="18"/>
          </w:rPr>
          <w:delText xml:space="preserve"> </w:delText>
        </w:r>
        <w:r w:rsidRPr="006A25B7" w:rsidDel="007A0F2E">
          <w:rPr>
            <w:rFonts w:cs="Arial"/>
            <w:color w:val="auto"/>
            <w:sz w:val="18"/>
            <w:szCs w:val="18"/>
          </w:rPr>
          <w:delText>Lin,</w:delText>
        </w:r>
        <w:r w:rsidRPr="006A25B7" w:rsidDel="007A0F2E">
          <w:rPr>
            <w:rFonts w:cs="Arial"/>
            <w:i/>
            <w:color w:val="auto"/>
            <w:sz w:val="18"/>
            <w:szCs w:val="18"/>
          </w:rPr>
          <w:delText xml:space="preserve"> </w:delText>
        </w:r>
        <w:r w:rsidRPr="006A25B7" w:rsidDel="007A0F2E">
          <w:rPr>
            <w:rFonts w:cs="Arial"/>
            <w:color w:val="auto"/>
            <w:sz w:val="18"/>
            <w:szCs w:val="18"/>
          </w:rPr>
          <w:delText>C.-S.;</w:delText>
        </w:r>
        <w:r w:rsidRPr="006A25B7" w:rsidDel="007A0F2E">
          <w:rPr>
            <w:rFonts w:cs="Arial"/>
            <w:i/>
            <w:color w:val="auto"/>
            <w:sz w:val="18"/>
            <w:szCs w:val="18"/>
          </w:rPr>
          <w:delText xml:space="preserve"> </w:delText>
        </w:r>
        <w:r w:rsidRPr="006A25B7" w:rsidDel="007A0F2E">
          <w:rPr>
            <w:rFonts w:cs="Arial"/>
            <w:color w:val="auto"/>
            <w:sz w:val="18"/>
            <w:szCs w:val="18"/>
          </w:rPr>
          <w:delText>Cheng,</w:delText>
        </w:r>
        <w:r w:rsidRPr="006A25B7" w:rsidDel="007A0F2E">
          <w:rPr>
            <w:rFonts w:cs="Arial"/>
            <w:i/>
            <w:color w:val="auto"/>
            <w:sz w:val="18"/>
            <w:szCs w:val="18"/>
          </w:rPr>
          <w:delText xml:space="preserve"> </w:delText>
        </w:r>
        <w:r w:rsidRPr="006A25B7" w:rsidDel="007A0F2E">
          <w:rPr>
            <w:rFonts w:cs="Arial"/>
            <w:color w:val="auto"/>
            <w:sz w:val="18"/>
            <w:szCs w:val="18"/>
          </w:rPr>
          <w:delText>C.-C.;</w:delText>
        </w:r>
        <w:r w:rsidRPr="006A25B7" w:rsidDel="007A0F2E">
          <w:rPr>
            <w:rFonts w:cs="Arial"/>
            <w:i/>
            <w:color w:val="auto"/>
            <w:sz w:val="18"/>
            <w:szCs w:val="18"/>
          </w:rPr>
          <w:delText xml:space="preserve"> </w:delText>
        </w:r>
        <w:r w:rsidRPr="006A25B7" w:rsidDel="007A0F2E">
          <w:rPr>
            <w:rFonts w:cs="Arial"/>
            <w:color w:val="auto"/>
            <w:sz w:val="18"/>
            <w:szCs w:val="18"/>
          </w:rPr>
          <w:delText>Lin,</w:delText>
        </w:r>
        <w:r w:rsidRPr="006A25B7" w:rsidDel="007A0F2E">
          <w:rPr>
            <w:rFonts w:cs="Arial"/>
            <w:i/>
            <w:color w:val="auto"/>
            <w:sz w:val="18"/>
            <w:szCs w:val="18"/>
          </w:rPr>
          <w:delText xml:space="preserve"> </w:delText>
        </w:r>
        <w:r w:rsidRPr="006A25B7" w:rsidDel="007A0F2E">
          <w:rPr>
            <w:rFonts w:cs="Arial"/>
            <w:color w:val="auto"/>
            <w:sz w:val="18"/>
            <w:szCs w:val="18"/>
          </w:rPr>
          <w:delText>C.</w:delText>
        </w:r>
        <w:r w:rsidRPr="006A25B7" w:rsidDel="007A0F2E">
          <w:rPr>
            <w:rFonts w:cs="Arial"/>
            <w:i/>
            <w:color w:val="auto"/>
            <w:sz w:val="18"/>
            <w:szCs w:val="18"/>
          </w:rPr>
          <w:delText xml:space="preserve"> </w:delText>
        </w:r>
        <w:r w:rsidRPr="006A25B7" w:rsidDel="007A0F2E">
          <w:rPr>
            <w:rFonts w:cs="Arial"/>
            <w:color w:val="auto"/>
            <w:sz w:val="18"/>
            <w:szCs w:val="18"/>
          </w:rPr>
          <w:delText>A</w:delText>
        </w:r>
        <w:r w:rsidRPr="006A25B7" w:rsidDel="007A0F2E">
          <w:rPr>
            <w:rFonts w:cs="Arial"/>
            <w:i/>
            <w:color w:val="auto"/>
            <w:sz w:val="18"/>
            <w:szCs w:val="18"/>
          </w:rPr>
          <w:delText xml:space="preserve"> </w:delText>
        </w:r>
        <w:r w:rsidRPr="006A25B7" w:rsidDel="007A0F2E">
          <w:rPr>
            <w:rFonts w:cs="Arial"/>
            <w:color w:val="auto"/>
            <w:sz w:val="18"/>
            <w:szCs w:val="18"/>
          </w:rPr>
          <w:delText>Deep</w:delText>
        </w:r>
        <w:r w:rsidRPr="006A25B7" w:rsidDel="007A0F2E">
          <w:rPr>
            <w:rFonts w:cs="Arial"/>
            <w:i/>
            <w:color w:val="auto"/>
            <w:sz w:val="18"/>
            <w:szCs w:val="18"/>
          </w:rPr>
          <w:delText xml:space="preserve"> </w:delText>
        </w:r>
        <w:r w:rsidRPr="006A25B7" w:rsidDel="007A0F2E">
          <w:rPr>
            <w:rFonts w:cs="Arial"/>
            <w:color w:val="auto"/>
            <w:sz w:val="18"/>
            <w:szCs w:val="18"/>
          </w:rPr>
          <w:delText>Learning</w:delText>
        </w:r>
        <w:r w:rsidRPr="006A25B7" w:rsidDel="007A0F2E">
          <w:rPr>
            <w:rFonts w:cs="Arial"/>
            <w:i/>
            <w:color w:val="auto"/>
            <w:sz w:val="18"/>
            <w:szCs w:val="18"/>
          </w:rPr>
          <w:delText xml:space="preserve"> </w:delText>
        </w:r>
        <w:r w:rsidRPr="006A25B7" w:rsidDel="007A0F2E">
          <w:rPr>
            <w:rFonts w:cs="Arial"/>
            <w:color w:val="auto"/>
            <w:sz w:val="18"/>
            <w:szCs w:val="18"/>
          </w:rPr>
          <w:delText>Algorithm</w:delText>
        </w:r>
        <w:r w:rsidRPr="006A25B7" w:rsidDel="007A0F2E">
          <w:rPr>
            <w:rFonts w:cs="Arial"/>
            <w:i/>
            <w:color w:val="auto"/>
            <w:sz w:val="18"/>
            <w:szCs w:val="18"/>
          </w:rPr>
          <w:delText xml:space="preserve"> </w:delText>
        </w:r>
        <w:r w:rsidRPr="006A25B7" w:rsidDel="007A0F2E">
          <w:rPr>
            <w:rFonts w:cs="Arial"/>
            <w:color w:val="auto"/>
            <w:sz w:val="18"/>
            <w:szCs w:val="18"/>
          </w:rPr>
          <w:delText>for</w:delText>
        </w:r>
        <w:r w:rsidRPr="006A25B7" w:rsidDel="007A0F2E">
          <w:rPr>
            <w:rFonts w:cs="Arial"/>
            <w:i/>
            <w:color w:val="auto"/>
            <w:sz w:val="18"/>
            <w:szCs w:val="18"/>
          </w:rPr>
          <w:delText xml:space="preserve"> </w:delText>
        </w:r>
        <w:r w:rsidRPr="006A25B7" w:rsidDel="007A0F2E">
          <w:rPr>
            <w:rFonts w:cs="Arial"/>
            <w:color w:val="auto"/>
            <w:sz w:val="18"/>
            <w:szCs w:val="18"/>
          </w:rPr>
          <w:delText>Detecting</w:delText>
        </w:r>
        <w:r w:rsidRPr="006A25B7" w:rsidDel="007A0F2E">
          <w:rPr>
            <w:rFonts w:cs="Arial"/>
            <w:i/>
            <w:color w:val="auto"/>
            <w:sz w:val="18"/>
            <w:szCs w:val="18"/>
          </w:rPr>
          <w:delText xml:space="preserve"> </w:delText>
        </w:r>
        <w:r w:rsidRPr="006A25B7" w:rsidDel="007A0F2E">
          <w:rPr>
            <w:rFonts w:cs="Arial"/>
            <w:color w:val="auto"/>
            <w:sz w:val="18"/>
            <w:szCs w:val="18"/>
          </w:rPr>
          <w:delText>Acute</w:delText>
        </w:r>
        <w:r w:rsidRPr="006A25B7" w:rsidDel="007A0F2E">
          <w:rPr>
            <w:rFonts w:cs="Arial"/>
            <w:i/>
            <w:color w:val="auto"/>
            <w:sz w:val="18"/>
            <w:szCs w:val="18"/>
          </w:rPr>
          <w:delText xml:space="preserve"> </w:delText>
        </w:r>
        <w:r w:rsidRPr="006A25B7" w:rsidDel="007A0F2E">
          <w:rPr>
            <w:rFonts w:cs="Arial"/>
            <w:color w:val="auto"/>
            <w:sz w:val="18"/>
            <w:szCs w:val="18"/>
          </w:rPr>
          <w:delText>Pericarditis</w:delText>
        </w:r>
        <w:r w:rsidRPr="006A25B7" w:rsidDel="007A0F2E">
          <w:rPr>
            <w:rFonts w:cs="Arial"/>
            <w:i/>
            <w:color w:val="auto"/>
            <w:sz w:val="18"/>
            <w:szCs w:val="18"/>
          </w:rPr>
          <w:delText xml:space="preserve"> </w:delText>
        </w:r>
        <w:r w:rsidRPr="006A25B7" w:rsidDel="007A0F2E">
          <w:rPr>
            <w:rFonts w:cs="Arial"/>
            <w:color w:val="auto"/>
            <w:sz w:val="18"/>
            <w:szCs w:val="18"/>
          </w:rPr>
          <w:delText>by</w:delText>
        </w:r>
        <w:r w:rsidRPr="006A25B7" w:rsidDel="007A0F2E">
          <w:rPr>
            <w:rFonts w:cs="Arial"/>
            <w:i/>
            <w:color w:val="auto"/>
            <w:sz w:val="18"/>
            <w:szCs w:val="18"/>
          </w:rPr>
          <w:delText xml:space="preserve"> </w:delText>
        </w:r>
        <w:r w:rsidRPr="006A25B7" w:rsidDel="007A0F2E">
          <w:rPr>
            <w:rFonts w:cs="Arial"/>
            <w:color w:val="auto"/>
            <w:sz w:val="18"/>
            <w:szCs w:val="18"/>
          </w:rPr>
          <w:delText>Electrocardiogram.</w:delText>
        </w:r>
        <w:r w:rsidRPr="006A25B7" w:rsidDel="007A0F2E">
          <w:rPr>
            <w:rFonts w:cs="Arial"/>
            <w:i/>
            <w:color w:val="auto"/>
            <w:sz w:val="18"/>
            <w:szCs w:val="18"/>
          </w:rPr>
          <w:delText xml:space="preserve"> </w:delText>
        </w:r>
        <w:r w:rsidRPr="006A25B7" w:rsidDel="007A0F2E">
          <w:rPr>
            <w:rFonts w:cs="Arial"/>
            <w:i/>
            <w:iCs/>
            <w:color w:val="auto"/>
            <w:sz w:val="18"/>
            <w:szCs w:val="18"/>
          </w:rPr>
          <w:delText xml:space="preserve">J. Pers. Med. </w:delText>
        </w:r>
        <w:r w:rsidRPr="006A25B7" w:rsidDel="007A0F2E">
          <w:rPr>
            <w:rFonts w:cs="Arial"/>
            <w:b/>
            <w:color w:val="auto"/>
            <w:sz w:val="18"/>
            <w:szCs w:val="18"/>
          </w:rPr>
          <w:delText>2022</w:delText>
        </w:r>
        <w:r w:rsidRPr="006A25B7" w:rsidDel="007A0F2E">
          <w:rPr>
            <w:rFonts w:cs="Arial"/>
            <w:color w:val="auto"/>
            <w:sz w:val="18"/>
            <w:szCs w:val="18"/>
          </w:rPr>
          <w:delText>,</w:delText>
        </w:r>
        <w:r w:rsidRPr="006A25B7" w:rsidDel="007A0F2E">
          <w:rPr>
            <w:rFonts w:cs="Arial"/>
            <w:i/>
            <w:color w:val="auto"/>
            <w:sz w:val="18"/>
            <w:szCs w:val="18"/>
          </w:rPr>
          <w:delText xml:space="preserve"> 12</w:delText>
        </w:r>
        <w:r w:rsidRPr="006A25B7" w:rsidDel="007A0F2E">
          <w:rPr>
            <w:rFonts w:cs="Arial"/>
            <w:color w:val="auto"/>
            <w:sz w:val="18"/>
            <w:szCs w:val="18"/>
          </w:rPr>
          <w:delText>,</w:delText>
        </w:r>
        <w:r w:rsidRPr="006A25B7" w:rsidDel="007A0F2E">
          <w:rPr>
            <w:rFonts w:cs="Arial"/>
            <w:i/>
            <w:color w:val="auto"/>
            <w:sz w:val="18"/>
            <w:szCs w:val="18"/>
          </w:rPr>
          <w:delText xml:space="preserve"> </w:delText>
        </w:r>
        <w:r w:rsidRPr="006A25B7" w:rsidDel="007A0F2E">
          <w:rPr>
            <w:rFonts w:cs="Arial"/>
            <w:color w:val="auto"/>
            <w:sz w:val="18"/>
            <w:szCs w:val="18"/>
          </w:rPr>
          <w:delText>1150.</w:delText>
        </w:r>
        <w:r w:rsidRPr="006A25B7" w:rsidDel="007A0F2E">
          <w:rPr>
            <w:rFonts w:cs="Arial"/>
            <w:i/>
            <w:color w:val="auto"/>
            <w:sz w:val="18"/>
            <w:szCs w:val="18"/>
          </w:rPr>
          <w:delText xml:space="preserve"> </w:delText>
        </w:r>
        <w:r w:rsidRPr="006A25B7" w:rsidDel="007A0F2E">
          <w:rPr>
            <w:color w:val="auto"/>
            <w:sz w:val="18"/>
            <w:szCs w:val="18"/>
          </w:rPr>
          <w:delText>https://doi.org/10.3390/jpm12071150.</w:delText>
        </w:r>
      </w:del>
    </w:p>
    <w:p w14:paraId="53549D16" w14:textId="49E77782" w:rsidR="007F6087" w:rsidRPr="00744103" w:rsidDel="00642A72" w:rsidRDefault="007F6087" w:rsidP="007F6087">
      <w:pPr>
        <w:pStyle w:val="ListParagraph"/>
        <w:numPr>
          <w:ilvl w:val="0"/>
          <w:numId w:val="29"/>
        </w:numPr>
        <w:adjustRightInd w:val="0"/>
        <w:snapToGrid w:val="0"/>
        <w:spacing w:line="228" w:lineRule="auto"/>
        <w:ind w:left="425" w:hanging="425"/>
        <w:contextualSpacing w:val="0"/>
        <w:rPr>
          <w:del w:id="649" w:author="Safdar Muhammad Farhan (DOKT)" w:date="2022-12-05T15:04:00Z"/>
          <w:rFonts w:cs="Open Sans"/>
          <w:color w:val="auto"/>
          <w:sz w:val="18"/>
          <w:szCs w:val="18"/>
          <w:shd w:val="clear" w:color="auto" w:fill="FFFFFF"/>
        </w:rPr>
      </w:pPr>
      <w:del w:id="650" w:author="Safdar Muhammad Farhan (DOKT)" w:date="2022-12-05T15:04:00Z">
        <w:r w:rsidRPr="006A25B7" w:rsidDel="00642A72">
          <w:rPr>
            <w:rFonts w:cs="Open Sans"/>
            <w:color w:val="auto"/>
            <w:sz w:val="18"/>
            <w:szCs w:val="18"/>
            <w:shd w:val="clear" w:color="auto" w:fill="FFFFFF"/>
          </w:rPr>
          <w:delText>Singh,</w:delText>
        </w:r>
        <w:r w:rsidRPr="006A25B7" w:rsidDel="00642A72">
          <w:rPr>
            <w:rFonts w:cs="Open Sans"/>
            <w:i/>
            <w:color w:val="auto"/>
            <w:sz w:val="18"/>
            <w:szCs w:val="18"/>
            <w:shd w:val="clear" w:color="auto" w:fill="FFFFFF"/>
          </w:rPr>
          <w:delText xml:space="preserve"> </w:delText>
        </w:r>
        <w:r w:rsidRPr="006A25B7" w:rsidDel="00642A72">
          <w:rPr>
            <w:rFonts w:cs="Open Sans"/>
            <w:color w:val="auto"/>
            <w:sz w:val="18"/>
            <w:szCs w:val="18"/>
            <w:shd w:val="clear" w:color="auto" w:fill="FFFFFF"/>
          </w:rPr>
          <w:delText>B.N.;</w:delText>
        </w:r>
        <w:r w:rsidRPr="006A25B7" w:rsidDel="00642A72">
          <w:rPr>
            <w:rFonts w:cs="Open Sans"/>
            <w:i/>
            <w:color w:val="auto"/>
            <w:sz w:val="18"/>
            <w:szCs w:val="18"/>
            <w:shd w:val="clear" w:color="auto" w:fill="FFFFFF"/>
          </w:rPr>
          <w:delText xml:space="preserve"> </w:delText>
        </w:r>
        <w:r w:rsidRPr="006A25B7" w:rsidDel="00642A72">
          <w:rPr>
            <w:rFonts w:cs="Open Sans"/>
            <w:color w:val="auto"/>
            <w:sz w:val="18"/>
            <w:szCs w:val="18"/>
            <w:shd w:val="clear" w:color="auto" w:fill="FFFFFF"/>
          </w:rPr>
          <w:delText>Tiwari,</w:delText>
        </w:r>
        <w:r w:rsidRPr="006A25B7" w:rsidDel="00642A72">
          <w:rPr>
            <w:rFonts w:cs="Open Sans"/>
            <w:i/>
            <w:color w:val="auto"/>
            <w:sz w:val="18"/>
            <w:szCs w:val="18"/>
            <w:shd w:val="clear" w:color="auto" w:fill="FFFFFF"/>
          </w:rPr>
          <w:delText xml:space="preserve"> </w:delText>
        </w:r>
        <w:r w:rsidRPr="006A25B7" w:rsidDel="00642A72">
          <w:rPr>
            <w:rFonts w:cs="Open Sans"/>
            <w:color w:val="auto"/>
            <w:sz w:val="18"/>
            <w:szCs w:val="18"/>
            <w:shd w:val="clear" w:color="auto" w:fill="FFFFFF"/>
          </w:rPr>
          <w:delText>A.K.</w:delText>
        </w:r>
        <w:r w:rsidRPr="006A25B7" w:rsidDel="00642A72">
          <w:rPr>
            <w:rFonts w:cs="Open Sans"/>
            <w:i/>
            <w:color w:val="auto"/>
            <w:sz w:val="18"/>
            <w:szCs w:val="18"/>
            <w:shd w:val="clear" w:color="auto" w:fill="FFFFFF"/>
          </w:rPr>
          <w:delText xml:space="preserve"> </w:delText>
        </w:r>
        <w:r w:rsidRPr="006A25B7" w:rsidDel="00642A72">
          <w:rPr>
            <w:rFonts w:cs="Open Sans"/>
            <w:color w:val="auto"/>
            <w:sz w:val="18"/>
            <w:szCs w:val="18"/>
            <w:shd w:val="clear" w:color="auto" w:fill="FFFFFF"/>
          </w:rPr>
          <w:delText>Optimal</w:delText>
        </w:r>
        <w:r w:rsidRPr="006A25B7" w:rsidDel="00642A72">
          <w:rPr>
            <w:rFonts w:cs="Open Sans"/>
            <w:i/>
            <w:color w:val="auto"/>
            <w:sz w:val="18"/>
            <w:szCs w:val="18"/>
            <w:shd w:val="clear" w:color="auto" w:fill="FFFFFF"/>
          </w:rPr>
          <w:delText xml:space="preserve"> </w:delText>
        </w:r>
        <w:r w:rsidRPr="006A25B7" w:rsidDel="00642A72">
          <w:rPr>
            <w:rFonts w:cs="Open Sans"/>
            <w:color w:val="auto"/>
            <w:sz w:val="18"/>
            <w:szCs w:val="18"/>
            <w:shd w:val="clear" w:color="auto" w:fill="FFFFFF"/>
          </w:rPr>
          <w:delText>s</w:delText>
        </w:r>
        <w:r w:rsidRPr="00744103" w:rsidDel="00642A72">
          <w:rPr>
            <w:rFonts w:cs="Open Sans"/>
            <w:color w:val="auto"/>
            <w:sz w:val="18"/>
            <w:szCs w:val="18"/>
            <w:shd w:val="clear" w:color="auto" w:fill="FFFFFF"/>
          </w:rPr>
          <w:delText>election</w:delText>
        </w:r>
        <w:r w:rsidRPr="00744103" w:rsidDel="00642A72">
          <w:rPr>
            <w:rFonts w:cs="Open Sans"/>
            <w:i/>
            <w:color w:val="auto"/>
            <w:sz w:val="18"/>
            <w:szCs w:val="18"/>
            <w:shd w:val="clear" w:color="auto" w:fill="FFFFFF"/>
          </w:rPr>
          <w:delText xml:space="preserve"> </w:delText>
        </w:r>
        <w:r w:rsidRPr="00744103" w:rsidDel="00642A72">
          <w:rPr>
            <w:rFonts w:cs="Open Sans"/>
            <w:color w:val="auto"/>
            <w:sz w:val="18"/>
            <w:szCs w:val="18"/>
            <w:shd w:val="clear" w:color="auto" w:fill="FFFFFF"/>
          </w:rPr>
          <w:delText>of</w:delText>
        </w:r>
        <w:r w:rsidRPr="00744103" w:rsidDel="00642A72">
          <w:rPr>
            <w:rFonts w:cs="Open Sans"/>
            <w:i/>
            <w:color w:val="auto"/>
            <w:sz w:val="18"/>
            <w:szCs w:val="18"/>
            <w:shd w:val="clear" w:color="auto" w:fill="FFFFFF"/>
          </w:rPr>
          <w:delText xml:space="preserve"> </w:delText>
        </w:r>
        <w:r w:rsidRPr="00744103" w:rsidDel="00642A72">
          <w:rPr>
            <w:rFonts w:cs="Open Sans"/>
            <w:color w:val="auto"/>
            <w:sz w:val="18"/>
            <w:szCs w:val="18"/>
            <w:shd w:val="clear" w:color="auto" w:fill="FFFFFF"/>
          </w:rPr>
          <w:delText>wavelet</w:delText>
        </w:r>
        <w:r w:rsidRPr="00744103" w:rsidDel="00642A72">
          <w:rPr>
            <w:rFonts w:cs="Open Sans"/>
            <w:i/>
            <w:color w:val="auto"/>
            <w:sz w:val="18"/>
            <w:szCs w:val="18"/>
            <w:shd w:val="clear" w:color="auto" w:fill="FFFFFF"/>
          </w:rPr>
          <w:delText xml:space="preserve"> </w:delText>
        </w:r>
        <w:r w:rsidRPr="00744103" w:rsidDel="00642A72">
          <w:rPr>
            <w:rFonts w:cs="Open Sans"/>
            <w:color w:val="auto"/>
            <w:sz w:val="18"/>
            <w:szCs w:val="18"/>
            <w:shd w:val="clear" w:color="auto" w:fill="FFFFFF"/>
          </w:rPr>
          <w:delText>basis</w:delText>
        </w:r>
        <w:r w:rsidRPr="00744103" w:rsidDel="00642A72">
          <w:rPr>
            <w:rFonts w:cs="Open Sans"/>
            <w:i/>
            <w:color w:val="auto"/>
            <w:sz w:val="18"/>
            <w:szCs w:val="18"/>
            <w:shd w:val="clear" w:color="auto" w:fill="FFFFFF"/>
          </w:rPr>
          <w:delText xml:space="preserve"> </w:delText>
        </w:r>
        <w:r w:rsidRPr="00744103" w:rsidDel="00642A72">
          <w:rPr>
            <w:rFonts w:cs="Open Sans"/>
            <w:color w:val="auto"/>
            <w:sz w:val="18"/>
            <w:szCs w:val="18"/>
            <w:shd w:val="clear" w:color="auto" w:fill="FFFFFF"/>
          </w:rPr>
          <w:delText>function</w:delText>
        </w:r>
        <w:r w:rsidRPr="00744103" w:rsidDel="00642A72">
          <w:rPr>
            <w:rFonts w:cs="Open Sans"/>
            <w:i/>
            <w:color w:val="auto"/>
            <w:sz w:val="18"/>
            <w:szCs w:val="18"/>
            <w:shd w:val="clear" w:color="auto" w:fill="FFFFFF"/>
          </w:rPr>
          <w:delText xml:space="preserve"> </w:delText>
        </w:r>
        <w:r w:rsidRPr="00744103" w:rsidDel="00642A72">
          <w:rPr>
            <w:rFonts w:cs="Open Sans"/>
            <w:color w:val="auto"/>
            <w:sz w:val="18"/>
            <w:szCs w:val="18"/>
            <w:shd w:val="clear" w:color="auto" w:fill="FFFFFF"/>
          </w:rPr>
          <w:delText>applied</w:delText>
        </w:r>
        <w:r w:rsidRPr="00744103" w:rsidDel="00642A72">
          <w:rPr>
            <w:rFonts w:cs="Open Sans"/>
            <w:i/>
            <w:color w:val="auto"/>
            <w:sz w:val="18"/>
            <w:szCs w:val="18"/>
            <w:shd w:val="clear" w:color="auto" w:fill="FFFFFF"/>
          </w:rPr>
          <w:delText xml:space="preserve"> </w:delText>
        </w:r>
        <w:r w:rsidRPr="00744103" w:rsidDel="00642A72">
          <w:rPr>
            <w:rFonts w:cs="Open Sans"/>
            <w:color w:val="auto"/>
            <w:sz w:val="18"/>
            <w:szCs w:val="18"/>
            <w:shd w:val="clear" w:color="auto" w:fill="FFFFFF"/>
          </w:rPr>
          <w:delText>to</w:delText>
        </w:r>
        <w:r w:rsidRPr="00744103" w:rsidDel="00642A72">
          <w:rPr>
            <w:rFonts w:cs="Open Sans"/>
            <w:i/>
            <w:color w:val="auto"/>
            <w:sz w:val="18"/>
            <w:szCs w:val="18"/>
            <w:shd w:val="clear" w:color="auto" w:fill="FFFFFF"/>
          </w:rPr>
          <w:delText xml:space="preserve"> </w:delText>
        </w:r>
        <w:r w:rsidRPr="00744103" w:rsidDel="00642A72">
          <w:rPr>
            <w:rFonts w:cs="Open Sans"/>
            <w:color w:val="auto"/>
            <w:sz w:val="18"/>
            <w:szCs w:val="18"/>
            <w:shd w:val="clear" w:color="auto" w:fill="FFFFFF"/>
          </w:rPr>
          <w:delText>ECG</w:delText>
        </w:r>
        <w:r w:rsidRPr="00744103" w:rsidDel="00642A72">
          <w:rPr>
            <w:rFonts w:cs="Open Sans"/>
            <w:i/>
            <w:color w:val="auto"/>
            <w:sz w:val="18"/>
            <w:szCs w:val="18"/>
            <w:shd w:val="clear" w:color="auto" w:fill="FFFFFF"/>
          </w:rPr>
          <w:delText xml:space="preserve"> </w:delText>
        </w:r>
        <w:r w:rsidRPr="00744103" w:rsidDel="00642A72">
          <w:rPr>
            <w:rFonts w:cs="Open Sans"/>
            <w:color w:val="auto"/>
            <w:sz w:val="18"/>
            <w:szCs w:val="18"/>
            <w:shd w:val="clear" w:color="auto" w:fill="FFFFFF"/>
          </w:rPr>
          <w:delText>signal</w:delText>
        </w:r>
        <w:r w:rsidRPr="00744103" w:rsidDel="00642A72">
          <w:rPr>
            <w:rFonts w:cs="Open Sans"/>
            <w:i/>
            <w:color w:val="auto"/>
            <w:sz w:val="18"/>
            <w:szCs w:val="18"/>
            <w:shd w:val="clear" w:color="auto" w:fill="FFFFFF"/>
          </w:rPr>
          <w:delText xml:space="preserve"> </w:delText>
        </w:r>
        <w:r w:rsidRPr="00744103" w:rsidDel="00642A72">
          <w:rPr>
            <w:rFonts w:cs="Open Sans"/>
            <w:color w:val="auto"/>
            <w:sz w:val="18"/>
            <w:szCs w:val="18"/>
            <w:shd w:val="clear" w:color="auto" w:fill="FFFFFF"/>
          </w:rPr>
          <w:delText>denoising.</w:delText>
        </w:r>
        <w:r w:rsidRPr="00744103" w:rsidDel="00642A72">
          <w:rPr>
            <w:rFonts w:cs="Open Sans"/>
            <w:i/>
            <w:color w:val="auto"/>
            <w:sz w:val="18"/>
            <w:szCs w:val="18"/>
            <w:shd w:val="clear" w:color="auto" w:fill="FFFFFF"/>
          </w:rPr>
          <w:delText xml:space="preserve"> </w:delText>
        </w:r>
        <w:r w:rsidRPr="00744103" w:rsidDel="00642A72">
          <w:rPr>
            <w:rFonts w:cs="Open Sans"/>
            <w:i/>
            <w:iCs/>
            <w:color w:val="auto"/>
            <w:sz w:val="18"/>
            <w:szCs w:val="18"/>
            <w:shd w:val="clear" w:color="auto" w:fill="FFFFFF"/>
          </w:rPr>
          <w:delText>Digit. Signal Processing</w:delText>
        </w:r>
        <w:r w:rsidRPr="00744103" w:rsidDel="00642A72">
          <w:rPr>
            <w:rFonts w:cs="Open Sans"/>
            <w:i/>
            <w:color w:val="auto"/>
            <w:sz w:val="18"/>
            <w:szCs w:val="18"/>
            <w:shd w:val="clear" w:color="auto" w:fill="FFFFFF"/>
          </w:rPr>
          <w:delText xml:space="preserve"> </w:delText>
        </w:r>
        <w:r w:rsidRPr="00744103" w:rsidDel="00642A72">
          <w:rPr>
            <w:rFonts w:cs="Open Sans"/>
            <w:b/>
            <w:color w:val="auto"/>
            <w:sz w:val="18"/>
            <w:szCs w:val="18"/>
            <w:shd w:val="clear" w:color="auto" w:fill="FFFFFF"/>
          </w:rPr>
          <w:delText>2006</w:delText>
        </w:r>
        <w:r w:rsidRPr="00744103" w:rsidDel="00642A72">
          <w:rPr>
            <w:rFonts w:cs="Open Sans"/>
            <w:color w:val="auto"/>
            <w:sz w:val="18"/>
            <w:szCs w:val="18"/>
            <w:shd w:val="clear" w:color="auto" w:fill="FFFFFF"/>
          </w:rPr>
          <w:delText>,</w:delText>
        </w:r>
        <w:r w:rsidRPr="00744103" w:rsidDel="00642A72">
          <w:rPr>
            <w:rFonts w:cs="Open Sans"/>
            <w:i/>
            <w:color w:val="auto"/>
            <w:sz w:val="18"/>
            <w:szCs w:val="18"/>
            <w:shd w:val="clear" w:color="auto" w:fill="FFFFFF"/>
          </w:rPr>
          <w:delText xml:space="preserve"> 16</w:delText>
        </w:r>
        <w:r w:rsidRPr="00744103" w:rsidDel="00642A72">
          <w:rPr>
            <w:rFonts w:cs="Open Sans"/>
            <w:color w:val="auto"/>
            <w:sz w:val="18"/>
            <w:szCs w:val="18"/>
            <w:shd w:val="clear" w:color="auto" w:fill="FFFFFF"/>
          </w:rPr>
          <w:delText>,</w:delText>
        </w:r>
        <w:r w:rsidRPr="00744103" w:rsidDel="00642A72">
          <w:rPr>
            <w:rFonts w:cs="Open Sans"/>
            <w:i/>
            <w:color w:val="auto"/>
            <w:sz w:val="18"/>
            <w:szCs w:val="18"/>
            <w:shd w:val="clear" w:color="auto" w:fill="FFFFFF"/>
          </w:rPr>
          <w:delText xml:space="preserve"> </w:delText>
        </w:r>
        <w:r w:rsidRPr="00744103" w:rsidDel="00642A72">
          <w:rPr>
            <w:rFonts w:cs="Open Sans"/>
            <w:color w:val="auto"/>
            <w:sz w:val="18"/>
            <w:szCs w:val="18"/>
            <w:shd w:val="clear" w:color="auto" w:fill="FFFFFF"/>
          </w:rPr>
          <w:delText>275–87.</w:delText>
        </w:r>
      </w:del>
    </w:p>
    <w:p w14:paraId="701B3127" w14:textId="0D99510E" w:rsidR="007F6087" w:rsidRPr="00C934DA" w:rsidDel="00B10092" w:rsidRDefault="007F6087" w:rsidP="007F6087">
      <w:pPr>
        <w:pStyle w:val="ListParagraph"/>
        <w:numPr>
          <w:ilvl w:val="0"/>
          <w:numId w:val="29"/>
        </w:numPr>
        <w:adjustRightInd w:val="0"/>
        <w:snapToGrid w:val="0"/>
        <w:spacing w:line="228" w:lineRule="auto"/>
        <w:ind w:left="425" w:hanging="425"/>
        <w:contextualSpacing w:val="0"/>
        <w:rPr>
          <w:del w:id="651" w:author="Safdar Muhammad Farhan (DOKT)" w:date="2022-12-05T14:09:00Z"/>
          <w:rFonts w:cs="Arial"/>
          <w:color w:val="auto"/>
          <w:sz w:val="18"/>
          <w:szCs w:val="18"/>
        </w:rPr>
      </w:pPr>
      <w:del w:id="652" w:author="Safdar Muhammad Farhan (DOKT)" w:date="2022-12-05T14:09:00Z">
        <w:r w:rsidRPr="003C4DA3" w:rsidDel="00B10092">
          <w:rPr>
            <w:rFonts w:cs="Open Sans"/>
            <w:color w:val="auto"/>
            <w:sz w:val="18"/>
            <w:szCs w:val="18"/>
            <w:highlight w:val="yellow"/>
            <w:shd w:val="clear" w:color="auto" w:fill="FFFFFF"/>
          </w:rPr>
          <w:delText>Gualsaquí,</w:delText>
        </w:r>
        <w:r w:rsidRPr="003C4DA3" w:rsidDel="00B10092">
          <w:rPr>
            <w:rFonts w:cs="Open Sans"/>
            <w:i/>
            <w:color w:val="auto"/>
            <w:sz w:val="18"/>
            <w:szCs w:val="18"/>
            <w:highlight w:val="yellow"/>
            <w:shd w:val="clear" w:color="auto" w:fill="FFFFFF"/>
          </w:rPr>
          <w:delText xml:space="preserve"> </w:delText>
        </w:r>
        <w:r w:rsidRPr="003C4DA3" w:rsidDel="00B10092">
          <w:rPr>
            <w:rFonts w:cs="Open Sans"/>
            <w:color w:val="auto"/>
            <w:sz w:val="18"/>
            <w:szCs w:val="18"/>
            <w:highlight w:val="yellow"/>
            <w:shd w:val="clear" w:color="auto" w:fill="FFFFFF"/>
          </w:rPr>
          <w:delText>M.;</w:delText>
        </w:r>
        <w:r w:rsidRPr="003C4DA3" w:rsidDel="00B10092">
          <w:rPr>
            <w:rFonts w:cs="Open Sans"/>
            <w:i/>
            <w:color w:val="auto"/>
            <w:sz w:val="18"/>
            <w:szCs w:val="18"/>
            <w:highlight w:val="yellow"/>
            <w:shd w:val="clear" w:color="auto" w:fill="FFFFFF"/>
          </w:rPr>
          <w:delText xml:space="preserve"> </w:delText>
        </w:r>
        <w:r w:rsidRPr="003C4DA3" w:rsidDel="00B10092">
          <w:rPr>
            <w:rFonts w:cs="Open Sans"/>
            <w:color w:val="auto"/>
            <w:sz w:val="18"/>
            <w:szCs w:val="18"/>
            <w:highlight w:val="yellow"/>
            <w:shd w:val="clear" w:color="auto" w:fill="FFFFFF"/>
          </w:rPr>
          <w:delText>Vizcaíno,</w:delText>
        </w:r>
        <w:r w:rsidRPr="003C4DA3" w:rsidDel="00B10092">
          <w:rPr>
            <w:rFonts w:cs="Open Sans"/>
            <w:i/>
            <w:color w:val="auto"/>
            <w:sz w:val="18"/>
            <w:szCs w:val="18"/>
            <w:highlight w:val="yellow"/>
            <w:shd w:val="clear" w:color="auto" w:fill="FFFFFF"/>
          </w:rPr>
          <w:delText xml:space="preserve"> </w:delText>
        </w:r>
        <w:r w:rsidRPr="003C4DA3" w:rsidDel="00B10092">
          <w:rPr>
            <w:rFonts w:cs="Open Sans"/>
            <w:color w:val="auto"/>
            <w:sz w:val="18"/>
            <w:szCs w:val="18"/>
            <w:highlight w:val="yellow"/>
            <w:shd w:val="clear" w:color="auto" w:fill="FFFFFF"/>
          </w:rPr>
          <w:delText>I.;</w:delText>
        </w:r>
        <w:r w:rsidRPr="003C4DA3" w:rsidDel="00B10092">
          <w:rPr>
            <w:rFonts w:cs="Open Sans"/>
            <w:i/>
            <w:color w:val="auto"/>
            <w:sz w:val="18"/>
            <w:szCs w:val="18"/>
            <w:highlight w:val="yellow"/>
            <w:shd w:val="clear" w:color="auto" w:fill="FFFFFF"/>
          </w:rPr>
          <w:delText xml:space="preserve"> </w:delText>
        </w:r>
        <w:r w:rsidRPr="003C4DA3" w:rsidDel="00B10092">
          <w:rPr>
            <w:rFonts w:cs="Open Sans"/>
            <w:color w:val="auto"/>
            <w:sz w:val="18"/>
            <w:szCs w:val="18"/>
            <w:highlight w:val="yellow"/>
            <w:shd w:val="clear" w:color="auto" w:fill="FFFFFF"/>
          </w:rPr>
          <w:delText>Proaño,</w:delText>
        </w:r>
        <w:r w:rsidRPr="003C4DA3" w:rsidDel="00B10092">
          <w:rPr>
            <w:rFonts w:cs="Open Sans"/>
            <w:i/>
            <w:color w:val="auto"/>
            <w:sz w:val="18"/>
            <w:szCs w:val="18"/>
            <w:highlight w:val="yellow"/>
            <w:shd w:val="clear" w:color="auto" w:fill="FFFFFF"/>
          </w:rPr>
          <w:delText xml:space="preserve"> </w:delText>
        </w:r>
        <w:r w:rsidRPr="003C4DA3" w:rsidDel="00B10092">
          <w:rPr>
            <w:rFonts w:cs="Open Sans"/>
            <w:color w:val="auto"/>
            <w:sz w:val="18"/>
            <w:szCs w:val="18"/>
            <w:highlight w:val="yellow"/>
            <w:shd w:val="clear" w:color="auto" w:fill="FFFFFF"/>
          </w:rPr>
          <w:delText>V.;</w:delText>
        </w:r>
        <w:r w:rsidRPr="003C4DA3" w:rsidDel="00B10092">
          <w:rPr>
            <w:rFonts w:cs="Open Sans"/>
            <w:i/>
            <w:color w:val="auto"/>
            <w:sz w:val="18"/>
            <w:szCs w:val="18"/>
            <w:highlight w:val="yellow"/>
            <w:shd w:val="clear" w:color="auto" w:fill="FFFFFF"/>
          </w:rPr>
          <w:delText xml:space="preserve"> </w:delText>
        </w:r>
        <w:r w:rsidRPr="003C4DA3" w:rsidDel="00B10092">
          <w:rPr>
            <w:rFonts w:cs="Open Sans"/>
            <w:color w:val="auto"/>
            <w:sz w:val="18"/>
            <w:szCs w:val="18"/>
            <w:highlight w:val="yellow"/>
            <w:shd w:val="clear" w:color="auto" w:fill="FFFFFF"/>
          </w:rPr>
          <w:delText>Flores,</w:delText>
        </w:r>
        <w:r w:rsidRPr="003C4DA3" w:rsidDel="00B10092">
          <w:rPr>
            <w:rFonts w:cs="Open Sans"/>
            <w:i/>
            <w:color w:val="auto"/>
            <w:sz w:val="18"/>
            <w:szCs w:val="18"/>
            <w:highlight w:val="yellow"/>
            <w:shd w:val="clear" w:color="auto" w:fill="FFFFFF"/>
          </w:rPr>
          <w:delText xml:space="preserve"> </w:delText>
        </w:r>
        <w:r w:rsidRPr="003C4DA3" w:rsidDel="00B10092">
          <w:rPr>
            <w:rFonts w:cs="Open Sans"/>
            <w:color w:val="auto"/>
            <w:sz w:val="18"/>
            <w:szCs w:val="18"/>
            <w:highlight w:val="yellow"/>
            <w:shd w:val="clear" w:color="auto" w:fill="FFFFFF"/>
          </w:rPr>
          <w:delText>M.</w:delText>
        </w:r>
        <w:r w:rsidRPr="003C4DA3" w:rsidDel="00B10092">
          <w:rPr>
            <w:rFonts w:cs="Open Sans"/>
            <w:i/>
            <w:color w:val="auto"/>
            <w:sz w:val="18"/>
            <w:szCs w:val="18"/>
            <w:highlight w:val="yellow"/>
            <w:shd w:val="clear" w:color="auto" w:fill="FFFFFF"/>
          </w:rPr>
          <w:delText xml:space="preserve"> </w:delText>
        </w:r>
        <w:r w:rsidRPr="003C4DA3" w:rsidDel="00B10092">
          <w:rPr>
            <w:rFonts w:cs="Open Sans"/>
            <w:color w:val="auto"/>
            <w:sz w:val="18"/>
            <w:szCs w:val="18"/>
            <w:highlight w:val="yellow"/>
            <w:shd w:val="clear" w:color="auto" w:fill="FFFFFF"/>
          </w:rPr>
          <w:delText>ECG</w:delText>
        </w:r>
        <w:r w:rsidRPr="003C4DA3" w:rsidDel="00B10092">
          <w:rPr>
            <w:rFonts w:cs="Open Sans"/>
            <w:i/>
            <w:color w:val="auto"/>
            <w:sz w:val="18"/>
            <w:szCs w:val="18"/>
            <w:highlight w:val="yellow"/>
            <w:shd w:val="clear" w:color="auto" w:fill="FFFFFF"/>
          </w:rPr>
          <w:delText xml:space="preserve"> </w:delText>
        </w:r>
        <w:r w:rsidRPr="003C4DA3" w:rsidDel="00B10092">
          <w:rPr>
            <w:rFonts w:cs="Open Sans"/>
            <w:color w:val="auto"/>
            <w:sz w:val="18"/>
            <w:szCs w:val="18"/>
            <w:highlight w:val="yellow"/>
            <w:shd w:val="clear" w:color="auto" w:fill="FFFFFF"/>
          </w:rPr>
          <w:delText>signal</w:delText>
        </w:r>
        <w:r w:rsidRPr="003C4DA3" w:rsidDel="00B10092">
          <w:rPr>
            <w:rFonts w:cs="Open Sans"/>
            <w:i/>
            <w:color w:val="auto"/>
            <w:sz w:val="18"/>
            <w:szCs w:val="18"/>
            <w:highlight w:val="yellow"/>
            <w:shd w:val="clear" w:color="auto" w:fill="FFFFFF"/>
          </w:rPr>
          <w:delText xml:space="preserve"> </w:delText>
        </w:r>
        <w:r w:rsidRPr="003C4DA3" w:rsidDel="00B10092">
          <w:rPr>
            <w:rFonts w:cs="Open Sans"/>
            <w:color w:val="auto"/>
            <w:sz w:val="18"/>
            <w:szCs w:val="18"/>
            <w:highlight w:val="yellow"/>
            <w:shd w:val="clear" w:color="auto" w:fill="FFFFFF"/>
          </w:rPr>
          <w:delText>elimination</w:delText>
        </w:r>
        <w:r w:rsidRPr="003C4DA3" w:rsidDel="00B10092">
          <w:rPr>
            <w:rFonts w:cs="Open Sans"/>
            <w:i/>
            <w:color w:val="auto"/>
            <w:sz w:val="18"/>
            <w:szCs w:val="18"/>
            <w:highlight w:val="yellow"/>
            <w:shd w:val="clear" w:color="auto" w:fill="FFFFFF"/>
          </w:rPr>
          <w:delText xml:space="preserve"> </w:delText>
        </w:r>
        <w:r w:rsidRPr="003C4DA3" w:rsidDel="00B10092">
          <w:rPr>
            <w:rFonts w:cs="Open Sans"/>
            <w:color w:val="auto"/>
            <w:sz w:val="18"/>
            <w:szCs w:val="18"/>
            <w:highlight w:val="yellow"/>
            <w:shd w:val="clear" w:color="auto" w:fill="FFFFFF"/>
          </w:rPr>
          <w:delText>by</w:delText>
        </w:r>
        <w:r w:rsidRPr="003C4DA3" w:rsidDel="00B10092">
          <w:rPr>
            <w:rFonts w:cs="Open Sans"/>
            <w:i/>
            <w:color w:val="auto"/>
            <w:sz w:val="18"/>
            <w:szCs w:val="18"/>
            <w:highlight w:val="yellow"/>
            <w:shd w:val="clear" w:color="auto" w:fill="FFFFFF"/>
          </w:rPr>
          <w:delText xml:space="preserve"> </w:delText>
        </w:r>
        <w:r w:rsidRPr="003C4DA3" w:rsidDel="00B10092">
          <w:rPr>
            <w:rFonts w:cs="Open Sans"/>
            <w:color w:val="auto"/>
            <w:sz w:val="18"/>
            <w:szCs w:val="18"/>
            <w:highlight w:val="yellow"/>
            <w:shd w:val="clear" w:color="auto" w:fill="FFFFFF"/>
          </w:rPr>
          <w:delText>discrete</w:delText>
        </w:r>
        <w:r w:rsidRPr="003C4DA3" w:rsidDel="00B10092">
          <w:rPr>
            <w:rFonts w:cs="Open Sans"/>
            <w:i/>
            <w:color w:val="auto"/>
            <w:sz w:val="18"/>
            <w:szCs w:val="18"/>
            <w:highlight w:val="yellow"/>
            <w:shd w:val="clear" w:color="auto" w:fill="FFFFFF"/>
          </w:rPr>
          <w:delText xml:space="preserve"> </w:delText>
        </w:r>
        <w:r w:rsidRPr="003C4DA3" w:rsidDel="00B10092">
          <w:rPr>
            <w:rFonts w:cs="Open Sans"/>
            <w:color w:val="auto"/>
            <w:sz w:val="18"/>
            <w:szCs w:val="18"/>
            <w:highlight w:val="yellow"/>
            <w:shd w:val="clear" w:color="auto" w:fill="FFFFFF"/>
          </w:rPr>
          <w:delText>wavelet</w:delText>
        </w:r>
        <w:r w:rsidRPr="003C4DA3" w:rsidDel="00B10092">
          <w:rPr>
            <w:rFonts w:cs="Open Sans"/>
            <w:i/>
            <w:color w:val="auto"/>
            <w:sz w:val="18"/>
            <w:szCs w:val="18"/>
            <w:highlight w:val="yellow"/>
            <w:shd w:val="clear" w:color="auto" w:fill="FFFFFF"/>
          </w:rPr>
          <w:delText xml:space="preserve"> </w:delText>
        </w:r>
        <w:r w:rsidRPr="003C4DA3" w:rsidDel="00B10092">
          <w:rPr>
            <w:rFonts w:cs="Open Sans"/>
            <w:color w:val="auto"/>
            <w:sz w:val="18"/>
            <w:szCs w:val="18"/>
            <w:highlight w:val="yellow"/>
            <w:shd w:val="clear" w:color="auto" w:fill="FFFFFF"/>
          </w:rPr>
          <w:delText>transform:</w:delText>
        </w:r>
        <w:r w:rsidRPr="003C4DA3" w:rsidDel="00B10092">
          <w:rPr>
            <w:rFonts w:cs="Open Sans"/>
            <w:i/>
            <w:color w:val="auto"/>
            <w:sz w:val="18"/>
            <w:szCs w:val="18"/>
            <w:highlight w:val="yellow"/>
            <w:shd w:val="clear" w:color="auto" w:fill="FFFFFF"/>
          </w:rPr>
          <w:delText xml:space="preserve"> </w:delText>
        </w:r>
        <w:r w:rsidRPr="003C4DA3" w:rsidDel="00B10092">
          <w:rPr>
            <w:rFonts w:cs="Open Sans"/>
            <w:color w:val="auto"/>
            <w:sz w:val="18"/>
            <w:szCs w:val="18"/>
            <w:highlight w:val="yellow"/>
            <w:shd w:val="clear" w:color="auto" w:fill="FFFFFF"/>
          </w:rPr>
          <w:delText>A</w:delText>
        </w:r>
        <w:r w:rsidRPr="003C4DA3" w:rsidDel="00B10092">
          <w:rPr>
            <w:rFonts w:cs="Open Sans"/>
            <w:i/>
            <w:color w:val="auto"/>
            <w:sz w:val="18"/>
            <w:szCs w:val="18"/>
            <w:highlight w:val="yellow"/>
            <w:shd w:val="clear" w:color="auto" w:fill="FFFFFF"/>
          </w:rPr>
          <w:delText xml:space="preserve"> </w:delText>
        </w:r>
        <w:r w:rsidRPr="003C4DA3" w:rsidDel="00B10092">
          <w:rPr>
            <w:rFonts w:cs="Open Sans"/>
            <w:color w:val="auto"/>
            <w:sz w:val="18"/>
            <w:szCs w:val="18"/>
            <w:highlight w:val="yellow"/>
            <w:shd w:val="clear" w:color="auto" w:fill="FFFFFF"/>
          </w:rPr>
          <w:delText>comparative</w:delText>
        </w:r>
        <w:r w:rsidRPr="003C4DA3" w:rsidDel="00B10092">
          <w:rPr>
            <w:rFonts w:cs="Open Sans"/>
            <w:i/>
            <w:color w:val="auto"/>
            <w:sz w:val="18"/>
            <w:szCs w:val="18"/>
            <w:highlight w:val="yellow"/>
            <w:shd w:val="clear" w:color="auto" w:fill="FFFFFF"/>
          </w:rPr>
          <w:delText xml:space="preserve"> </w:delText>
        </w:r>
        <w:r w:rsidRPr="003C4DA3" w:rsidDel="00B10092">
          <w:rPr>
            <w:rFonts w:cs="Open Sans"/>
            <w:color w:val="auto"/>
            <w:sz w:val="18"/>
            <w:szCs w:val="18"/>
            <w:highlight w:val="yellow"/>
            <w:shd w:val="clear" w:color="auto" w:fill="FFFFFF"/>
          </w:rPr>
          <w:delText>analysis</w:delText>
        </w:r>
        <w:r w:rsidRPr="003C4DA3" w:rsidDel="00B10092">
          <w:rPr>
            <w:rFonts w:cs="Open Sans"/>
            <w:i/>
            <w:color w:val="auto"/>
            <w:sz w:val="18"/>
            <w:szCs w:val="18"/>
            <w:highlight w:val="yellow"/>
            <w:shd w:val="clear" w:color="auto" w:fill="FFFFFF"/>
          </w:rPr>
          <w:delText xml:space="preserve"> </w:delText>
        </w:r>
        <w:r w:rsidRPr="003C4DA3" w:rsidDel="00B10092">
          <w:rPr>
            <w:rFonts w:cs="Open Sans"/>
            <w:color w:val="auto"/>
            <w:sz w:val="18"/>
            <w:szCs w:val="18"/>
            <w:highlight w:val="yellow"/>
            <w:shd w:val="clear" w:color="auto" w:fill="FFFFFF"/>
          </w:rPr>
          <w:delText>of</w:delText>
        </w:r>
        <w:r w:rsidRPr="003C4DA3" w:rsidDel="00B10092">
          <w:rPr>
            <w:rFonts w:cs="Open Sans"/>
            <w:i/>
            <w:color w:val="auto"/>
            <w:sz w:val="18"/>
            <w:szCs w:val="18"/>
            <w:highlight w:val="yellow"/>
            <w:shd w:val="clear" w:color="auto" w:fill="FFFFFF"/>
          </w:rPr>
          <w:delText xml:space="preserve"> </w:delText>
        </w:r>
        <w:r w:rsidRPr="003C4DA3" w:rsidDel="00B10092">
          <w:rPr>
            <w:rFonts w:cs="Open Sans"/>
            <w:color w:val="auto"/>
            <w:sz w:val="18"/>
            <w:szCs w:val="18"/>
            <w:highlight w:val="yellow"/>
            <w:shd w:val="clear" w:color="auto" w:fill="FFFFFF"/>
          </w:rPr>
          <w:delText>threshold</w:delText>
        </w:r>
        <w:r w:rsidRPr="003C4DA3" w:rsidDel="00B10092">
          <w:rPr>
            <w:rFonts w:cs="Open Sans"/>
            <w:i/>
            <w:color w:val="auto"/>
            <w:sz w:val="18"/>
            <w:szCs w:val="18"/>
            <w:highlight w:val="yellow"/>
            <w:shd w:val="clear" w:color="auto" w:fill="FFFFFF"/>
          </w:rPr>
          <w:delText xml:space="preserve"> </w:delText>
        </w:r>
        <w:r w:rsidRPr="003C4DA3" w:rsidDel="00B10092">
          <w:rPr>
            <w:rFonts w:cs="Open Sans"/>
            <w:color w:val="auto"/>
            <w:sz w:val="18"/>
            <w:szCs w:val="18"/>
            <w:highlight w:val="yellow"/>
            <w:shd w:val="clear" w:color="auto" w:fill="FFFFFF"/>
          </w:rPr>
          <w:delText>values</w:delText>
        </w:r>
        <w:r w:rsidRPr="003C4DA3" w:rsidDel="00B10092">
          <w:rPr>
            <w:rFonts w:cs="Open Sans"/>
            <w:i/>
            <w:color w:val="auto"/>
            <w:sz w:val="18"/>
            <w:szCs w:val="18"/>
            <w:highlight w:val="yellow"/>
            <w:shd w:val="clear" w:color="auto" w:fill="FFFFFF"/>
          </w:rPr>
          <w:delText xml:space="preserve"> </w:delText>
        </w:r>
        <w:r w:rsidRPr="003C4DA3" w:rsidDel="00B10092">
          <w:rPr>
            <w:rFonts w:cs="Open Sans"/>
            <w:color w:val="auto"/>
            <w:sz w:val="18"/>
            <w:szCs w:val="18"/>
            <w:highlight w:val="yellow"/>
            <w:shd w:val="clear" w:color="auto" w:fill="FFFFFF"/>
          </w:rPr>
          <w:delText>and</w:delText>
        </w:r>
        <w:r w:rsidRPr="003C4DA3" w:rsidDel="00B10092">
          <w:rPr>
            <w:rFonts w:cs="Open Sans"/>
            <w:i/>
            <w:color w:val="auto"/>
            <w:sz w:val="18"/>
            <w:szCs w:val="18"/>
            <w:highlight w:val="yellow"/>
            <w:shd w:val="clear" w:color="auto" w:fill="FFFFFF"/>
          </w:rPr>
          <w:delText xml:space="preserve"> </w:delText>
        </w:r>
        <w:r w:rsidRPr="003C4DA3" w:rsidDel="00B10092">
          <w:rPr>
            <w:rFonts w:cs="Open Sans"/>
            <w:color w:val="auto"/>
            <w:sz w:val="18"/>
            <w:szCs w:val="18"/>
            <w:highlight w:val="yellow"/>
            <w:shd w:val="clear" w:color="auto" w:fill="FFFFFF"/>
          </w:rPr>
          <w:delText>functions.</w:delText>
        </w:r>
        <w:r w:rsidRPr="003C4DA3" w:rsidDel="00B10092">
          <w:rPr>
            <w:rFonts w:cs="Open Sans"/>
            <w:i/>
            <w:color w:val="auto"/>
            <w:sz w:val="18"/>
            <w:szCs w:val="18"/>
            <w:highlight w:val="yellow"/>
            <w:shd w:val="clear" w:color="auto" w:fill="FFFFFF"/>
          </w:rPr>
          <w:delText xml:space="preserve"> </w:delText>
        </w:r>
        <w:r w:rsidRPr="003C4DA3" w:rsidDel="00B10092">
          <w:rPr>
            <w:rFonts w:cs="Open Sans"/>
            <w:i/>
            <w:iCs/>
            <w:color w:val="auto"/>
            <w:sz w:val="18"/>
            <w:szCs w:val="18"/>
            <w:highlight w:val="yellow"/>
            <w:shd w:val="clear" w:color="auto" w:fill="FFFFFF"/>
          </w:rPr>
          <w:delText>Maskana</w:delText>
        </w:r>
        <w:r w:rsidRPr="003C4DA3" w:rsidDel="00B10092">
          <w:rPr>
            <w:rFonts w:cs="Open Sans"/>
            <w:i/>
            <w:color w:val="auto"/>
            <w:sz w:val="18"/>
            <w:szCs w:val="18"/>
            <w:highlight w:val="yellow"/>
            <w:shd w:val="clear" w:color="auto" w:fill="FFFFFF"/>
          </w:rPr>
          <w:delText xml:space="preserve"> </w:delText>
        </w:r>
        <w:r w:rsidRPr="003C4DA3" w:rsidDel="00B10092">
          <w:rPr>
            <w:rFonts w:cs="Open Sans"/>
            <w:b/>
            <w:color w:val="auto"/>
            <w:sz w:val="18"/>
            <w:szCs w:val="18"/>
            <w:highlight w:val="yellow"/>
            <w:shd w:val="clear" w:color="auto" w:fill="FFFFFF"/>
          </w:rPr>
          <w:delText>2018</w:delText>
        </w:r>
        <w:r w:rsidRPr="003C4DA3" w:rsidDel="00B10092">
          <w:rPr>
            <w:rFonts w:cs="Open Sans"/>
            <w:color w:val="auto"/>
            <w:sz w:val="18"/>
            <w:szCs w:val="18"/>
            <w:highlight w:val="yellow"/>
            <w:shd w:val="clear" w:color="auto" w:fill="FFFFFF"/>
          </w:rPr>
          <w:delText>,</w:delText>
        </w:r>
        <w:r w:rsidRPr="003C4DA3" w:rsidDel="00B10092">
          <w:rPr>
            <w:rFonts w:cs="Open Sans"/>
            <w:i/>
            <w:color w:val="auto"/>
            <w:sz w:val="18"/>
            <w:szCs w:val="18"/>
            <w:highlight w:val="yellow"/>
            <w:shd w:val="clear" w:color="auto" w:fill="FFFFFF"/>
          </w:rPr>
          <w:delText xml:space="preserve"> 9</w:delText>
        </w:r>
        <w:r w:rsidRPr="003C4DA3" w:rsidDel="00B10092">
          <w:rPr>
            <w:rFonts w:cs="Open Sans"/>
            <w:color w:val="auto"/>
            <w:sz w:val="18"/>
            <w:szCs w:val="18"/>
            <w:highlight w:val="yellow"/>
            <w:shd w:val="clear" w:color="auto" w:fill="FFFFFF"/>
          </w:rPr>
          <w:delText>,</w:delText>
        </w:r>
        <w:r w:rsidRPr="003C4DA3" w:rsidDel="00B10092">
          <w:rPr>
            <w:rFonts w:cs="Open Sans"/>
            <w:i/>
            <w:color w:val="auto"/>
            <w:sz w:val="18"/>
            <w:szCs w:val="18"/>
            <w:highlight w:val="yellow"/>
            <w:shd w:val="clear" w:color="auto" w:fill="FFFFFF"/>
          </w:rPr>
          <w:delText xml:space="preserve"> </w:delText>
        </w:r>
        <w:r w:rsidRPr="003C4DA3" w:rsidDel="00B10092">
          <w:rPr>
            <w:rFonts w:cs="Open Sans"/>
            <w:color w:val="auto"/>
            <w:sz w:val="18"/>
            <w:szCs w:val="18"/>
            <w:highlight w:val="yellow"/>
            <w:shd w:val="clear" w:color="auto" w:fill="FFFFFF"/>
          </w:rPr>
          <w:delText>105–114.</w:delText>
        </w:r>
        <w:r w:rsidRPr="003C4DA3" w:rsidDel="00B10092">
          <w:rPr>
            <w:rFonts w:cs="Open Sans"/>
            <w:i/>
            <w:color w:val="auto"/>
            <w:sz w:val="18"/>
            <w:szCs w:val="18"/>
            <w:highlight w:val="yellow"/>
            <w:shd w:val="clear" w:color="auto" w:fill="FFFFFF"/>
          </w:rPr>
          <w:delText xml:space="preserve"> </w:delText>
        </w:r>
        <w:r w:rsidRPr="003C4DA3" w:rsidDel="00B10092">
          <w:rPr>
            <w:rFonts w:cs="Open Sans"/>
            <w:color w:val="auto"/>
            <w:sz w:val="18"/>
            <w:szCs w:val="18"/>
            <w:highlight w:val="yellow"/>
            <w:shd w:val="clear" w:color="auto" w:fill="FFFFFF"/>
          </w:rPr>
          <w:delText>https://doi.org/10.18537/mskn.09.01.</w:delText>
        </w:r>
        <w:r w:rsidRPr="00C934DA" w:rsidDel="00B10092">
          <w:rPr>
            <w:rFonts w:cs="Open Sans"/>
            <w:color w:val="auto"/>
            <w:sz w:val="18"/>
            <w:szCs w:val="18"/>
            <w:shd w:val="clear" w:color="auto" w:fill="FFFFFF"/>
          </w:rPr>
          <w:delText>10</w:delText>
        </w:r>
        <w:r w:rsidDel="00B10092">
          <w:rPr>
            <w:rFonts w:cs="Open Sans"/>
            <w:color w:val="auto"/>
            <w:sz w:val="18"/>
            <w:szCs w:val="18"/>
            <w:shd w:val="clear" w:color="auto" w:fill="FFFFFF"/>
          </w:rPr>
          <w:delText>.</w:delText>
        </w:r>
      </w:del>
    </w:p>
    <w:p w14:paraId="4F72BEAB" w14:textId="327BDA14" w:rsidR="00846901" w:rsidRPr="00590AAC" w:rsidDel="007F6087" w:rsidRDefault="00E93210" w:rsidP="007F6087">
      <w:pPr>
        <w:pStyle w:val="MDPI21heading1"/>
        <w:ind w:left="0"/>
        <w:rPr>
          <w:del w:id="653" w:author="MDPI" w:date="2022-12-04T10:40:00Z"/>
        </w:rPr>
      </w:pPr>
      <w:del w:id="654" w:author="MDPI" w:date="2022-12-04T10:40:00Z">
        <w:r w:rsidRPr="00590AAC" w:rsidDel="007F6087">
          <w:delText>References</w:delText>
        </w:r>
      </w:del>
    </w:p>
    <w:p w14:paraId="2EE54E5C" w14:textId="2C8ACCB2" w:rsidR="00A22D36" w:rsidRPr="00590AAC" w:rsidDel="007F6087" w:rsidRDefault="00846901" w:rsidP="007F6087">
      <w:pPr>
        <w:pStyle w:val="MDPI21heading1"/>
        <w:ind w:left="0"/>
        <w:rPr>
          <w:del w:id="655" w:author="MDPI" w:date="2022-12-04T10:40:00Z"/>
          <w:rFonts w:cs="Arial"/>
          <w:color w:val="333333"/>
          <w:sz w:val="18"/>
          <w:szCs w:val="18"/>
        </w:rPr>
      </w:pPr>
      <w:del w:id="656" w:author="MDPI" w:date="2022-12-04T10:40:00Z">
        <w:r w:rsidRPr="00590AAC" w:rsidDel="007F6087">
          <w:rPr>
            <w:rFonts w:cs="Arial"/>
            <w:color w:val="333333"/>
            <w:sz w:val="18"/>
            <w:szCs w:val="18"/>
          </w:rPr>
          <w:delText xml:space="preserve">Aziz S, Ahmed S, Alouini M-S. ECG-based machine-learning algorithms for heartbeat classification. </w:delText>
        </w:r>
        <w:r w:rsidRPr="00590AAC" w:rsidDel="007F6087">
          <w:rPr>
            <w:rFonts w:cs="Arial"/>
            <w:i/>
            <w:iCs/>
            <w:color w:val="333333"/>
            <w:sz w:val="18"/>
            <w:szCs w:val="18"/>
          </w:rPr>
          <w:delText>Scientific Reports</w:delText>
        </w:r>
        <w:r w:rsidRPr="00590AAC" w:rsidDel="007F6087">
          <w:rPr>
            <w:rFonts w:cs="Arial"/>
            <w:color w:val="333333"/>
            <w:sz w:val="18"/>
            <w:szCs w:val="18"/>
          </w:rPr>
          <w:delText xml:space="preserve">. </w:delText>
        </w:r>
        <w:r w:rsidRPr="00590AAC" w:rsidDel="007F6087">
          <w:rPr>
            <w:rFonts w:cs="Arial"/>
            <w:bCs/>
            <w:color w:val="333333"/>
            <w:sz w:val="18"/>
            <w:szCs w:val="18"/>
          </w:rPr>
          <w:delText>2021</w:delText>
        </w:r>
        <w:r w:rsidRPr="00590AAC" w:rsidDel="007F6087">
          <w:rPr>
            <w:rFonts w:cs="Arial"/>
            <w:color w:val="333333"/>
            <w:sz w:val="18"/>
            <w:szCs w:val="18"/>
          </w:rPr>
          <w:delText>;</w:delText>
        </w:r>
        <w:r w:rsidRPr="00590AAC" w:rsidDel="007F6087">
          <w:rPr>
            <w:rFonts w:cs="Arial"/>
            <w:i/>
            <w:iCs/>
            <w:color w:val="333333"/>
            <w:sz w:val="18"/>
            <w:szCs w:val="18"/>
          </w:rPr>
          <w:delText>1</w:delText>
        </w:r>
        <w:r w:rsidRPr="00342E93" w:rsidDel="007F6087">
          <w:rPr>
            <w:rFonts w:cs="Arial"/>
            <w:i/>
            <w:iCs/>
            <w:color w:val="333333"/>
            <w:sz w:val="18"/>
            <w:szCs w:val="18"/>
            <w:highlight w:val="yellow"/>
          </w:rPr>
          <w:delText>1(</w:delText>
        </w:r>
        <w:r w:rsidRPr="00590AAC" w:rsidDel="007F6087">
          <w:rPr>
            <w:rFonts w:cs="Arial"/>
            <w:i/>
            <w:iCs/>
            <w:color w:val="333333"/>
            <w:sz w:val="18"/>
            <w:szCs w:val="18"/>
          </w:rPr>
          <w:delText>1).</w:delText>
        </w:r>
      </w:del>
    </w:p>
    <w:p w14:paraId="6DD8A6B0" w14:textId="6AA4F961" w:rsidR="00A22D36" w:rsidRPr="00590AAC" w:rsidDel="007F6087" w:rsidRDefault="00846901" w:rsidP="007F6087">
      <w:pPr>
        <w:pStyle w:val="MDPI21heading1"/>
        <w:ind w:left="0"/>
        <w:rPr>
          <w:del w:id="657" w:author="MDPI" w:date="2022-12-04T10:40:00Z"/>
          <w:rFonts w:cs="Arial"/>
          <w:color w:val="333333"/>
          <w:sz w:val="18"/>
          <w:szCs w:val="18"/>
        </w:rPr>
      </w:pPr>
      <w:del w:id="658" w:author="MDPI" w:date="2022-12-04T10:40:00Z">
        <w:r w:rsidRPr="00590AAC" w:rsidDel="007F6087">
          <w:rPr>
            <w:rFonts w:cs="Arial"/>
            <w:color w:val="333333"/>
            <w:sz w:val="18"/>
            <w:szCs w:val="18"/>
          </w:rPr>
          <w:delText xml:space="preserve">Raeiatibanadkooki M, Quachani S, Khalilzade M, Bahaadinbeigy K. Real Time Processing and Transferring ECG Signal by a Mobile Phone. </w:delText>
        </w:r>
        <w:r w:rsidRPr="00590AAC" w:rsidDel="007F6087">
          <w:rPr>
            <w:rFonts w:cs="Arial"/>
            <w:i/>
            <w:iCs/>
            <w:color w:val="333333"/>
            <w:sz w:val="18"/>
            <w:szCs w:val="18"/>
          </w:rPr>
          <w:delText>Acta Informatica Medica</w:delText>
        </w:r>
        <w:r w:rsidRPr="00590AAC" w:rsidDel="007F6087">
          <w:rPr>
            <w:rFonts w:cs="Arial"/>
            <w:color w:val="333333"/>
            <w:sz w:val="18"/>
            <w:szCs w:val="18"/>
          </w:rPr>
          <w:delText xml:space="preserve">. </w:delText>
        </w:r>
        <w:r w:rsidRPr="00590AAC" w:rsidDel="007F6087">
          <w:rPr>
            <w:rFonts w:cs="Arial"/>
            <w:bCs/>
            <w:color w:val="333333"/>
            <w:sz w:val="18"/>
            <w:szCs w:val="18"/>
          </w:rPr>
          <w:delText>2014</w:delText>
        </w:r>
        <w:r w:rsidRPr="00590AAC" w:rsidDel="007F6087">
          <w:rPr>
            <w:rFonts w:cs="Arial"/>
            <w:color w:val="333333"/>
            <w:sz w:val="18"/>
            <w:szCs w:val="18"/>
          </w:rPr>
          <w:delText>;2</w:delText>
        </w:r>
        <w:r w:rsidRPr="00342E93" w:rsidDel="007F6087">
          <w:rPr>
            <w:rFonts w:cs="Arial"/>
            <w:color w:val="333333"/>
            <w:sz w:val="18"/>
            <w:szCs w:val="18"/>
            <w:highlight w:val="yellow"/>
          </w:rPr>
          <w:delText>2(</w:delText>
        </w:r>
        <w:r w:rsidRPr="00590AAC" w:rsidDel="007F6087">
          <w:rPr>
            <w:rFonts w:cs="Arial"/>
            <w:color w:val="333333"/>
            <w:sz w:val="18"/>
            <w:szCs w:val="18"/>
          </w:rPr>
          <w:delText>6):389.</w:delText>
        </w:r>
      </w:del>
    </w:p>
    <w:p w14:paraId="4920383A" w14:textId="3E81E0B1" w:rsidR="00A22D36" w:rsidRPr="00590AAC" w:rsidDel="007F6087" w:rsidRDefault="00846901" w:rsidP="007F6087">
      <w:pPr>
        <w:pStyle w:val="MDPI21heading1"/>
        <w:ind w:left="0"/>
        <w:rPr>
          <w:del w:id="659" w:author="MDPI" w:date="2022-12-04T10:40:00Z"/>
          <w:rFonts w:cs="Arial"/>
          <w:color w:val="333333"/>
          <w:sz w:val="18"/>
          <w:szCs w:val="18"/>
        </w:rPr>
      </w:pPr>
      <w:del w:id="660" w:author="MDPI" w:date="2022-12-04T10:40:00Z">
        <w:r w:rsidRPr="00590AAC" w:rsidDel="007F6087">
          <w:rPr>
            <w:rFonts w:cs="Arial"/>
            <w:color w:val="333333"/>
            <w:sz w:val="18"/>
            <w:szCs w:val="18"/>
          </w:rPr>
          <w:delText>Bhattarai S, Chhabra L, Hashmi MF, et al. Anteroseptal Myocardial Infarction. In: StatPearls. Treasure Island (FL): StatPearls Publishing; 2022-.</w:delText>
        </w:r>
        <w:r w:rsidR="00590AAC" w:rsidRPr="00590AAC" w:rsidDel="007F6087">
          <w:rPr>
            <w:rFonts w:cs="Arial"/>
            <w:color w:val="333333"/>
            <w:sz w:val="18"/>
            <w:szCs w:val="18"/>
          </w:rPr>
          <w:delText xml:space="preserve"> </w:delText>
        </w:r>
        <w:r w:rsidRPr="00590AAC" w:rsidDel="007F6087">
          <w:rPr>
            <w:rFonts w:cs="Arial"/>
            <w:color w:val="333333"/>
            <w:sz w:val="18"/>
            <w:szCs w:val="18"/>
          </w:rPr>
          <w:delText xml:space="preserve">Available from: </w:delText>
        </w:r>
        <w:r w:rsidR="000654E9" w:rsidDel="007F6087">
          <w:rPr>
            <w:rStyle w:val="Hyperlink"/>
            <w:rFonts w:cs="Arial"/>
            <w:sz w:val="18"/>
            <w:szCs w:val="18"/>
          </w:rPr>
          <w:fldChar w:fldCharType="begin"/>
        </w:r>
        <w:r w:rsidR="000654E9" w:rsidDel="007F6087">
          <w:rPr>
            <w:rStyle w:val="Hyperlink"/>
            <w:rFonts w:cs="Arial"/>
            <w:sz w:val="18"/>
            <w:szCs w:val="18"/>
          </w:rPr>
          <w:delInstrText xml:space="preserve"> HYPERLINK "https://www.ncbi.nlm.nih.gov/books/NBK540996/" \h </w:delInstrText>
        </w:r>
        <w:r w:rsidR="000654E9" w:rsidDel="007F6087">
          <w:rPr>
            <w:rStyle w:val="Hyperlink"/>
            <w:rFonts w:cs="Arial"/>
            <w:sz w:val="18"/>
            <w:szCs w:val="18"/>
          </w:rPr>
          <w:fldChar w:fldCharType="separate"/>
        </w:r>
        <w:r w:rsidRPr="00590AAC" w:rsidDel="007F6087">
          <w:rPr>
            <w:rStyle w:val="Hyperlink"/>
            <w:rFonts w:cs="Arial"/>
            <w:sz w:val="18"/>
            <w:szCs w:val="18"/>
          </w:rPr>
          <w:delText>https://www.ncbi.nlm.nih.gov/books/NBK540996/</w:delText>
        </w:r>
        <w:r w:rsidR="000654E9" w:rsidDel="007F6087">
          <w:rPr>
            <w:rStyle w:val="Hyperlink"/>
            <w:rFonts w:cs="Arial"/>
            <w:sz w:val="18"/>
            <w:szCs w:val="18"/>
          </w:rPr>
          <w:fldChar w:fldCharType="end"/>
        </w:r>
        <w:r w:rsidRPr="00590AAC" w:rsidDel="007F6087">
          <w:rPr>
            <w:rFonts w:cs="Arial"/>
            <w:color w:val="333333"/>
            <w:sz w:val="18"/>
            <w:szCs w:val="18"/>
          </w:rPr>
          <w:delText xml:space="preserve"> Accessed on: 20</w:delText>
        </w:r>
        <w:r w:rsidRPr="00590AAC" w:rsidDel="007F6087">
          <w:rPr>
            <w:rFonts w:cs="Arial"/>
            <w:color w:val="333333"/>
            <w:sz w:val="18"/>
            <w:szCs w:val="18"/>
            <w:vertAlign w:val="superscript"/>
          </w:rPr>
          <w:delText>th</w:delText>
        </w:r>
        <w:r w:rsidRPr="00590AAC" w:rsidDel="007F6087">
          <w:rPr>
            <w:rFonts w:cs="Arial"/>
            <w:color w:val="333333"/>
            <w:sz w:val="18"/>
            <w:szCs w:val="18"/>
          </w:rPr>
          <w:delText xml:space="preserve"> July </w:delText>
        </w:r>
        <w:r w:rsidRPr="00590AAC" w:rsidDel="007F6087">
          <w:rPr>
            <w:rFonts w:cs="Arial"/>
            <w:bCs/>
            <w:color w:val="333333"/>
            <w:sz w:val="18"/>
            <w:szCs w:val="18"/>
          </w:rPr>
          <w:delText>2022</w:delText>
        </w:r>
      </w:del>
    </w:p>
    <w:p w14:paraId="0371D4FF" w14:textId="7B7F0FAF" w:rsidR="00A22D36" w:rsidRPr="00590AAC" w:rsidDel="007F6087" w:rsidRDefault="00846901" w:rsidP="007F6087">
      <w:pPr>
        <w:pStyle w:val="MDPI21heading1"/>
        <w:ind w:left="0"/>
        <w:rPr>
          <w:del w:id="661" w:author="MDPI" w:date="2022-12-04T10:40:00Z"/>
          <w:rFonts w:cs="Arial"/>
          <w:color w:val="333333"/>
          <w:sz w:val="18"/>
          <w:szCs w:val="18"/>
        </w:rPr>
      </w:pPr>
      <w:del w:id="662" w:author="MDPI" w:date="2022-12-04T10:40:00Z">
        <w:r w:rsidRPr="00590AAC" w:rsidDel="007F6087">
          <w:rPr>
            <w:rFonts w:cs="Arial"/>
            <w:color w:val="333333"/>
            <w:sz w:val="18"/>
            <w:szCs w:val="18"/>
          </w:rPr>
          <w:delText xml:space="preserve">Gupta V, Mittal M. A Comparison of ECG Signal Pre-processing Using FrFT, FrWT and IPCA for Improved Analysis. </w:delText>
        </w:r>
        <w:r w:rsidRPr="00590AAC" w:rsidDel="007F6087">
          <w:rPr>
            <w:rFonts w:cs="Arial"/>
            <w:i/>
            <w:iCs/>
            <w:color w:val="333333"/>
            <w:sz w:val="18"/>
            <w:szCs w:val="18"/>
          </w:rPr>
          <w:delText>IRBM</w:delText>
        </w:r>
        <w:r w:rsidRPr="00590AAC" w:rsidDel="007F6087">
          <w:rPr>
            <w:rFonts w:cs="Arial"/>
            <w:color w:val="333333"/>
            <w:sz w:val="18"/>
            <w:szCs w:val="18"/>
          </w:rPr>
          <w:delText xml:space="preserve">. </w:delText>
        </w:r>
        <w:r w:rsidRPr="00590AAC" w:rsidDel="007F6087">
          <w:rPr>
            <w:rFonts w:cs="Arial"/>
            <w:bCs/>
            <w:color w:val="333333"/>
            <w:sz w:val="18"/>
            <w:szCs w:val="18"/>
          </w:rPr>
          <w:delText>2019</w:delText>
        </w:r>
        <w:r w:rsidRPr="00590AAC" w:rsidDel="007F6087">
          <w:rPr>
            <w:rFonts w:cs="Arial"/>
            <w:color w:val="333333"/>
            <w:sz w:val="18"/>
            <w:szCs w:val="18"/>
          </w:rPr>
          <w:delText>;</w:delText>
        </w:r>
        <w:r w:rsidRPr="00590AAC" w:rsidDel="007F6087">
          <w:rPr>
            <w:rFonts w:cs="Arial"/>
            <w:i/>
            <w:iCs/>
            <w:color w:val="333333"/>
            <w:sz w:val="18"/>
            <w:szCs w:val="18"/>
          </w:rPr>
          <w:delText>4</w:delText>
        </w:r>
        <w:r w:rsidRPr="00342E93" w:rsidDel="007F6087">
          <w:rPr>
            <w:rFonts w:cs="Arial"/>
            <w:i/>
            <w:iCs/>
            <w:color w:val="333333"/>
            <w:sz w:val="18"/>
            <w:szCs w:val="18"/>
            <w:highlight w:val="yellow"/>
          </w:rPr>
          <w:delText>0(</w:delText>
        </w:r>
        <w:r w:rsidRPr="00590AAC" w:rsidDel="007F6087">
          <w:rPr>
            <w:rFonts w:cs="Arial"/>
            <w:i/>
            <w:iCs/>
            <w:color w:val="333333"/>
            <w:sz w:val="18"/>
            <w:szCs w:val="18"/>
          </w:rPr>
          <w:delText>3):</w:delText>
        </w:r>
        <w:r w:rsidRPr="00590AAC" w:rsidDel="007F6087">
          <w:rPr>
            <w:rFonts w:cs="Arial"/>
            <w:color w:val="333333"/>
            <w:sz w:val="18"/>
            <w:szCs w:val="18"/>
          </w:rPr>
          <w:delText>145–56.</w:delText>
        </w:r>
      </w:del>
    </w:p>
    <w:p w14:paraId="17EF7852" w14:textId="60880546" w:rsidR="00A22D36" w:rsidRPr="00590AAC" w:rsidDel="007F6087" w:rsidRDefault="00846901" w:rsidP="007F6087">
      <w:pPr>
        <w:pStyle w:val="MDPI21heading1"/>
        <w:ind w:left="0"/>
        <w:rPr>
          <w:del w:id="663" w:author="MDPI" w:date="2022-12-04T10:40:00Z"/>
          <w:rFonts w:cs="Arial"/>
          <w:color w:val="333333"/>
          <w:sz w:val="18"/>
          <w:szCs w:val="18"/>
        </w:rPr>
      </w:pPr>
      <w:del w:id="664" w:author="MDPI" w:date="2022-12-04T10:40:00Z">
        <w:r w:rsidRPr="00590AAC" w:rsidDel="007F6087">
          <w:rPr>
            <w:rFonts w:cs="Arial"/>
            <w:color w:val="333333"/>
            <w:sz w:val="18"/>
            <w:szCs w:val="18"/>
          </w:rPr>
          <w:delText xml:space="preserve">Gupta V, Mittal M, Mittal V. Performance Evaluation of Various Pre-Processing Techniques for R-Peak Detection in ECG Signal. </w:delText>
        </w:r>
        <w:r w:rsidRPr="00590AAC" w:rsidDel="007F6087">
          <w:rPr>
            <w:rFonts w:cs="Arial"/>
            <w:i/>
            <w:iCs/>
            <w:color w:val="333333"/>
            <w:sz w:val="18"/>
            <w:szCs w:val="18"/>
          </w:rPr>
          <w:delText>IETE Journal of Research</w:delText>
        </w:r>
        <w:r w:rsidRPr="00590AAC" w:rsidDel="007F6087">
          <w:rPr>
            <w:rFonts w:cs="Arial"/>
            <w:color w:val="333333"/>
            <w:sz w:val="18"/>
            <w:szCs w:val="18"/>
          </w:rPr>
          <w:delText xml:space="preserve">. </w:delText>
        </w:r>
        <w:r w:rsidRPr="00590AAC" w:rsidDel="007F6087">
          <w:rPr>
            <w:rFonts w:cs="Arial"/>
            <w:bCs/>
            <w:color w:val="333333"/>
            <w:sz w:val="18"/>
            <w:szCs w:val="18"/>
          </w:rPr>
          <w:delText>2020</w:delText>
        </w:r>
        <w:r w:rsidRPr="00590AAC" w:rsidDel="007F6087">
          <w:rPr>
            <w:rFonts w:cs="Arial"/>
            <w:color w:val="333333"/>
            <w:sz w:val="18"/>
            <w:szCs w:val="18"/>
          </w:rPr>
          <w:delText>;1–16.</w:delText>
        </w:r>
      </w:del>
    </w:p>
    <w:p w14:paraId="71332C61" w14:textId="7EC328A4" w:rsidR="00A22D36" w:rsidRPr="00590AAC" w:rsidDel="007F6087" w:rsidRDefault="00846901" w:rsidP="007F6087">
      <w:pPr>
        <w:pStyle w:val="MDPI21heading1"/>
        <w:ind w:left="0"/>
        <w:rPr>
          <w:del w:id="665" w:author="MDPI" w:date="2022-12-04T10:40:00Z"/>
          <w:rFonts w:cs="Arial"/>
          <w:color w:val="333333"/>
          <w:sz w:val="18"/>
          <w:szCs w:val="18"/>
        </w:rPr>
      </w:pPr>
      <w:del w:id="666" w:author="MDPI" w:date="2022-12-04T10:40:00Z">
        <w:r w:rsidRPr="00590AAC" w:rsidDel="007F6087">
          <w:rPr>
            <w:rFonts w:cs="Arial"/>
            <w:color w:val="333333"/>
            <w:sz w:val="18"/>
            <w:szCs w:val="18"/>
          </w:rPr>
          <w:delText xml:space="preserve">Mortezaee M, Mortezaie Z, Abolghasemi V. An Improved SSA-Based Technique for EMG Removal from ECG. </w:delText>
        </w:r>
        <w:r w:rsidRPr="00590AAC" w:rsidDel="007F6087">
          <w:rPr>
            <w:rFonts w:cs="Arial"/>
            <w:i/>
            <w:iCs/>
            <w:color w:val="333333"/>
            <w:sz w:val="18"/>
            <w:szCs w:val="18"/>
          </w:rPr>
          <w:delText>IRBM</w:delText>
        </w:r>
        <w:r w:rsidRPr="00590AAC" w:rsidDel="007F6087">
          <w:rPr>
            <w:rFonts w:cs="Arial"/>
            <w:color w:val="333333"/>
            <w:sz w:val="18"/>
            <w:szCs w:val="18"/>
          </w:rPr>
          <w:delText xml:space="preserve">. </w:delText>
        </w:r>
        <w:r w:rsidRPr="00590AAC" w:rsidDel="007F6087">
          <w:rPr>
            <w:rFonts w:cs="Arial"/>
            <w:bCs/>
            <w:color w:val="333333"/>
            <w:sz w:val="18"/>
            <w:szCs w:val="18"/>
          </w:rPr>
          <w:delText>2019</w:delText>
        </w:r>
        <w:r w:rsidRPr="00590AAC" w:rsidDel="007F6087">
          <w:rPr>
            <w:rFonts w:cs="Arial"/>
            <w:color w:val="333333"/>
            <w:sz w:val="18"/>
            <w:szCs w:val="18"/>
          </w:rPr>
          <w:delText>;</w:delText>
        </w:r>
        <w:r w:rsidRPr="00590AAC" w:rsidDel="007F6087">
          <w:rPr>
            <w:rFonts w:cs="Arial"/>
            <w:i/>
            <w:iCs/>
            <w:color w:val="333333"/>
            <w:sz w:val="18"/>
            <w:szCs w:val="18"/>
          </w:rPr>
          <w:delText>4</w:delText>
        </w:r>
        <w:r w:rsidRPr="00342E93" w:rsidDel="007F6087">
          <w:rPr>
            <w:rFonts w:cs="Arial"/>
            <w:i/>
            <w:iCs/>
            <w:color w:val="333333"/>
            <w:sz w:val="18"/>
            <w:szCs w:val="18"/>
            <w:highlight w:val="yellow"/>
          </w:rPr>
          <w:delText>0(</w:delText>
        </w:r>
        <w:r w:rsidRPr="00590AAC" w:rsidDel="007F6087">
          <w:rPr>
            <w:rFonts w:cs="Arial"/>
            <w:i/>
            <w:iCs/>
            <w:color w:val="333333"/>
            <w:sz w:val="18"/>
            <w:szCs w:val="18"/>
          </w:rPr>
          <w:delText>1)</w:delText>
        </w:r>
        <w:r w:rsidRPr="00590AAC" w:rsidDel="007F6087">
          <w:rPr>
            <w:rFonts w:cs="Arial"/>
            <w:color w:val="333333"/>
            <w:sz w:val="18"/>
            <w:szCs w:val="18"/>
          </w:rPr>
          <w:delText>:62–8.</w:delText>
        </w:r>
      </w:del>
    </w:p>
    <w:p w14:paraId="4A4BBFE4" w14:textId="3A344509" w:rsidR="00A22D36" w:rsidRPr="00590AAC" w:rsidDel="007F6087" w:rsidRDefault="00846901" w:rsidP="007F6087">
      <w:pPr>
        <w:pStyle w:val="MDPI21heading1"/>
        <w:ind w:left="0"/>
        <w:rPr>
          <w:del w:id="667" w:author="MDPI" w:date="2022-12-04T10:40:00Z"/>
          <w:rFonts w:cs="Arial"/>
          <w:color w:val="333333"/>
          <w:sz w:val="18"/>
          <w:szCs w:val="18"/>
        </w:rPr>
      </w:pPr>
      <w:del w:id="668" w:author="MDPI" w:date="2022-12-04T10:40:00Z">
        <w:r w:rsidRPr="004624ED" w:rsidDel="007F6087">
          <w:rPr>
            <w:rFonts w:cs="Arial"/>
            <w:color w:val="333333"/>
            <w:sz w:val="18"/>
            <w:szCs w:val="18"/>
            <w:lang w:val="es-ES"/>
          </w:rPr>
          <w:delText xml:space="preserve">Amani Al-Ghraibah, Sameh El-Sharo, Jamal Al-Nabulsi, Mustafa Muhammad Matalgah. </w:delText>
        </w:r>
        <w:r w:rsidRPr="00590AAC" w:rsidDel="007F6087">
          <w:rPr>
            <w:rFonts w:cs="Arial"/>
            <w:color w:val="333333"/>
            <w:sz w:val="18"/>
            <w:szCs w:val="18"/>
          </w:rPr>
          <w:delText xml:space="preserve">“Evaluation of the carotid artery using wavelet-based analysis of the pulse wave signal”. </w:delText>
        </w:r>
        <w:r w:rsidRPr="00590AAC" w:rsidDel="007F6087">
          <w:rPr>
            <w:rFonts w:cs="Arial"/>
            <w:i/>
            <w:iCs/>
            <w:color w:val="333333"/>
            <w:sz w:val="18"/>
            <w:szCs w:val="18"/>
          </w:rPr>
          <w:delText>Int J Elec &amp; Comp Eng</w:delText>
        </w:r>
        <w:r w:rsidRPr="00590AAC" w:rsidDel="007F6087">
          <w:rPr>
            <w:rFonts w:cs="Arial"/>
            <w:color w:val="333333"/>
            <w:sz w:val="18"/>
            <w:szCs w:val="18"/>
          </w:rPr>
          <w:delText xml:space="preserve">. </w:delText>
        </w:r>
        <w:r w:rsidRPr="00590AAC" w:rsidDel="007F6087">
          <w:rPr>
            <w:rFonts w:cs="Arial"/>
            <w:bCs/>
            <w:color w:val="333333"/>
            <w:sz w:val="18"/>
            <w:szCs w:val="18"/>
          </w:rPr>
          <w:delText>2022</w:delText>
        </w:r>
        <w:r w:rsidRPr="00590AAC" w:rsidDel="007F6087">
          <w:rPr>
            <w:rFonts w:cs="Arial"/>
            <w:color w:val="333333"/>
            <w:sz w:val="18"/>
            <w:szCs w:val="18"/>
          </w:rPr>
          <w:delText>;</w:delText>
        </w:r>
        <w:r w:rsidRPr="00590AAC" w:rsidDel="007F6087">
          <w:rPr>
            <w:rFonts w:cs="Arial"/>
            <w:i/>
            <w:iCs/>
            <w:color w:val="333333"/>
            <w:sz w:val="18"/>
            <w:szCs w:val="18"/>
          </w:rPr>
          <w:delText>1</w:delText>
        </w:r>
        <w:r w:rsidRPr="00342E93" w:rsidDel="007F6087">
          <w:rPr>
            <w:rFonts w:cs="Arial"/>
            <w:i/>
            <w:iCs/>
            <w:color w:val="333333"/>
            <w:sz w:val="18"/>
            <w:szCs w:val="18"/>
            <w:highlight w:val="yellow"/>
          </w:rPr>
          <w:delText>2(</w:delText>
        </w:r>
        <w:r w:rsidRPr="00590AAC" w:rsidDel="007F6087">
          <w:rPr>
            <w:rFonts w:cs="Arial"/>
            <w:i/>
            <w:iCs/>
            <w:color w:val="333333"/>
            <w:sz w:val="18"/>
            <w:szCs w:val="18"/>
          </w:rPr>
          <w:delText>2):</w:delText>
        </w:r>
        <w:r w:rsidRPr="00590AAC" w:rsidDel="007F6087">
          <w:rPr>
            <w:rFonts w:cs="Arial"/>
            <w:color w:val="333333"/>
            <w:sz w:val="18"/>
            <w:szCs w:val="18"/>
          </w:rPr>
          <w:delText>1456-1467.</w:delText>
        </w:r>
      </w:del>
    </w:p>
    <w:p w14:paraId="27F48348" w14:textId="3E938ED4" w:rsidR="00A22D36" w:rsidRPr="00590AAC" w:rsidDel="007F6087" w:rsidRDefault="00846901" w:rsidP="007F6087">
      <w:pPr>
        <w:pStyle w:val="MDPI21heading1"/>
        <w:ind w:left="0"/>
        <w:rPr>
          <w:del w:id="669" w:author="MDPI" w:date="2022-12-04T10:40:00Z"/>
          <w:rStyle w:val="Hyperlink"/>
          <w:rFonts w:cs="Arial"/>
          <w:color w:val="333333"/>
          <w:sz w:val="18"/>
          <w:szCs w:val="18"/>
          <w:u w:val="none"/>
        </w:rPr>
      </w:pPr>
      <w:del w:id="670" w:author="MDPI" w:date="2022-12-04T10:40:00Z">
        <w:r w:rsidRPr="00590AAC" w:rsidDel="007F6087">
          <w:rPr>
            <w:rFonts w:cs="Arial"/>
            <w:sz w:val="18"/>
            <w:szCs w:val="18"/>
          </w:rPr>
          <w:delText>Stokfiszewski, K., Wieloch, K. &amp; Yatsymirskyy, M. An efficient implementation of one-dimensional discrete wavelet transforms algorithms for GPU architectures.</w:delText>
        </w:r>
        <w:r w:rsidR="00590AAC" w:rsidRPr="00590AAC" w:rsidDel="007F6087">
          <w:rPr>
            <w:rFonts w:cs="Arial"/>
            <w:sz w:val="18"/>
            <w:szCs w:val="18"/>
          </w:rPr>
          <w:delText xml:space="preserve"> </w:delText>
        </w:r>
        <w:r w:rsidRPr="00590AAC" w:rsidDel="007F6087">
          <w:rPr>
            <w:rFonts w:cs="Arial"/>
            <w:i/>
            <w:iCs/>
            <w:sz w:val="18"/>
            <w:szCs w:val="18"/>
          </w:rPr>
          <w:delText>J Supercomput</w:delText>
        </w:r>
        <w:r w:rsidRPr="00590AAC" w:rsidDel="007F6087">
          <w:rPr>
            <w:rFonts w:cs="Arial"/>
            <w:sz w:val="18"/>
            <w:szCs w:val="18"/>
          </w:rPr>
          <w:delText xml:space="preserve">. </w:delText>
        </w:r>
        <w:r w:rsidRPr="00590AAC" w:rsidDel="007F6087">
          <w:rPr>
            <w:rFonts w:cs="Arial"/>
            <w:bCs/>
            <w:sz w:val="18"/>
            <w:szCs w:val="18"/>
          </w:rPr>
          <w:delText>2022</w:delText>
        </w:r>
        <w:r w:rsidRPr="00590AAC" w:rsidDel="007F6087">
          <w:rPr>
            <w:rFonts w:cs="Arial"/>
            <w:sz w:val="18"/>
            <w:szCs w:val="18"/>
          </w:rPr>
          <w:delText xml:space="preserve">; </w:delText>
        </w:r>
        <w:r w:rsidRPr="00590AAC" w:rsidDel="007F6087">
          <w:rPr>
            <w:rFonts w:cs="Arial"/>
            <w:i/>
            <w:iCs/>
            <w:sz w:val="18"/>
            <w:szCs w:val="18"/>
          </w:rPr>
          <w:delText>78</w:delText>
        </w:r>
        <w:r w:rsidRPr="00590AAC" w:rsidDel="007F6087">
          <w:rPr>
            <w:rFonts w:cs="Arial"/>
            <w:sz w:val="18"/>
            <w:szCs w:val="18"/>
          </w:rPr>
          <w:delText xml:space="preserve">:11539–11563 </w:delText>
        </w:r>
        <w:r w:rsidR="000654E9" w:rsidDel="007F6087">
          <w:rPr>
            <w:rStyle w:val="Hyperlink"/>
            <w:rFonts w:cs="Arial"/>
            <w:sz w:val="18"/>
            <w:szCs w:val="18"/>
          </w:rPr>
          <w:fldChar w:fldCharType="begin"/>
        </w:r>
        <w:r w:rsidR="000654E9" w:rsidDel="007F6087">
          <w:rPr>
            <w:rStyle w:val="Hyperlink"/>
            <w:rFonts w:cs="Arial"/>
            <w:sz w:val="18"/>
            <w:szCs w:val="18"/>
          </w:rPr>
          <w:delInstrText xml:space="preserve"> HYPERLINK "https://doi.org/10.1007/s11227-022-04331-8" \h </w:delInstrText>
        </w:r>
        <w:r w:rsidR="000654E9" w:rsidDel="007F6087">
          <w:rPr>
            <w:rStyle w:val="Hyperlink"/>
            <w:rFonts w:cs="Arial"/>
            <w:sz w:val="18"/>
            <w:szCs w:val="18"/>
          </w:rPr>
          <w:fldChar w:fldCharType="separate"/>
        </w:r>
        <w:r w:rsidRPr="00590AAC" w:rsidDel="007F6087">
          <w:rPr>
            <w:rStyle w:val="Hyperlink"/>
            <w:rFonts w:cs="Arial"/>
            <w:sz w:val="18"/>
            <w:szCs w:val="18"/>
          </w:rPr>
          <w:delText>https://doi.org/10.1007/s11227-022-04331-8</w:delText>
        </w:r>
        <w:r w:rsidR="000654E9" w:rsidDel="007F6087">
          <w:rPr>
            <w:rStyle w:val="Hyperlink"/>
            <w:rFonts w:cs="Arial"/>
            <w:sz w:val="18"/>
            <w:szCs w:val="18"/>
          </w:rPr>
          <w:fldChar w:fldCharType="end"/>
        </w:r>
      </w:del>
    </w:p>
    <w:p w14:paraId="7C618358" w14:textId="6FFE86D0" w:rsidR="00A22D36" w:rsidRPr="00590AAC" w:rsidDel="007F6087" w:rsidRDefault="00846901" w:rsidP="007F6087">
      <w:pPr>
        <w:pStyle w:val="MDPI21heading1"/>
        <w:ind w:left="0"/>
        <w:rPr>
          <w:del w:id="671" w:author="MDPI" w:date="2022-12-04T10:40:00Z"/>
          <w:rFonts w:cs="Arial"/>
          <w:color w:val="333333"/>
          <w:sz w:val="18"/>
          <w:szCs w:val="18"/>
        </w:rPr>
      </w:pPr>
      <w:del w:id="672" w:author="MDPI" w:date="2022-12-04T10:40:00Z">
        <w:r w:rsidRPr="00590AAC" w:rsidDel="007F6087">
          <w:rPr>
            <w:rFonts w:cs="Arial"/>
            <w:sz w:val="18"/>
            <w:szCs w:val="18"/>
          </w:rPr>
          <w:delText xml:space="preserve">Samann, Fars and Schanze, Thomas. </w:delText>
        </w:r>
        <w:r w:rsidR="00342E93" w:rsidDel="007F6087">
          <w:rPr>
            <w:rFonts w:cs="Arial"/>
            <w:sz w:val="18"/>
            <w:szCs w:val="18"/>
          </w:rPr>
          <w:delText>“</w:delText>
        </w:r>
        <w:r w:rsidRPr="00590AAC" w:rsidDel="007F6087">
          <w:rPr>
            <w:rFonts w:cs="Arial"/>
            <w:sz w:val="18"/>
            <w:szCs w:val="18"/>
          </w:rPr>
          <w:delText>An efficient ECG Denoising method using Discrete Wavelet with Savitzky-Golay filter</w:delText>
        </w:r>
        <w:r w:rsidR="00342E93" w:rsidDel="007F6087">
          <w:rPr>
            <w:rFonts w:cs="Arial"/>
            <w:sz w:val="18"/>
            <w:szCs w:val="18"/>
          </w:rPr>
          <w:delText>”</w:delText>
        </w:r>
        <w:r w:rsidR="00590AAC" w:rsidRPr="00590AAC" w:rsidDel="007F6087">
          <w:rPr>
            <w:rFonts w:cs="Arial"/>
            <w:sz w:val="18"/>
            <w:szCs w:val="18"/>
          </w:rPr>
          <w:delText xml:space="preserve"> </w:delText>
        </w:r>
        <w:r w:rsidRPr="00590AAC" w:rsidDel="007F6087">
          <w:rPr>
            <w:rFonts w:cs="Arial"/>
            <w:i/>
            <w:iCs/>
            <w:sz w:val="18"/>
            <w:szCs w:val="18"/>
          </w:rPr>
          <w:delText>Current Directions in Biomedical Engineering</w:delText>
        </w:r>
        <w:r w:rsidRPr="00590AAC" w:rsidDel="007F6087">
          <w:rPr>
            <w:rFonts w:cs="Arial"/>
            <w:sz w:val="18"/>
            <w:szCs w:val="18"/>
          </w:rPr>
          <w:delText xml:space="preserve">. </w:delText>
        </w:r>
        <w:r w:rsidRPr="00590AAC" w:rsidDel="007F6087">
          <w:rPr>
            <w:rFonts w:cs="Arial"/>
            <w:bCs/>
            <w:sz w:val="18"/>
            <w:szCs w:val="18"/>
          </w:rPr>
          <w:delText>2019</w:delText>
        </w:r>
        <w:r w:rsidRPr="00590AAC" w:rsidDel="007F6087">
          <w:rPr>
            <w:rFonts w:cs="Arial"/>
            <w:sz w:val="18"/>
            <w:szCs w:val="18"/>
          </w:rPr>
          <w:delText xml:space="preserve">; </w:delText>
        </w:r>
        <w:r w:rsidRPr="00342E93" w:rsidDel="007F6087">
          <w:rPr>
            <w:rFonts w:cs="Arial"/>
            <w:sz w:val="18"/>
            <w:szCs w:val="18"/>
            <w:highlight w:val="yellow"/>
          </w:rPr>
          <w:delText>5(</w:delText>
        </w:r>
        <w:r w:rsidRPr="00590AAC" w:rsidDel="007F6087">
          <w:rPr>
            <w:rFonts w:cs="Arial"/>
            <w:sz w:val="18"/>
            <w:szCs w:val="18"/>
          </w:rPr>
          <w:delText>1): 385-387.</w:delText>
        </w:r>
        <w:r w:rsidR="00590AAC" w:rsidRPr="00590AAC" w:rsidDel="007F6087">
          <w:rPr>
            <w:rFonts w:cs="Arial"/>
            <w:sz w:val="18"/>
            <w:szCs w:val="18"/>
          </w:rPr>
          <w:delText xml:space="preserve"> </w:delText>
        </w:r>
        <w:r w:rsidR="000654E9" w:rsidDel="007F6087">
          <w:rPr>
            <w:rFonts w:cs="Arial"/>
            <w:sz w:val="18"/>
            <w:szCs w:val="18"/>
          </w:rPr>
          <w:fldChar w:fldCharType="begin"/>
        </w:r>
        <w:r w:rsidR="000654E9" w:rsidDel="007F6087">
          <w:rPr>
            <w:rFonts w:cs="Arial"/>
            <w:sz w:val="18"/>
            <w:szCs w:val="18"/>
          </w:rPr>
          <w:delInstrText xml:space="preserve"> HYPERLINK "https://doi.org/10.1515/cdbme-2019-0097" \h </w:delInstrText>
        </w:r>
        <w:r w:rsidR="000654E9" w:rsidDel="007F6087">
          <w:rPr>
            <w:rFonts w:cs="Arial"/>
            <w:sz w:val="18"/>
            <w:szCs w:val="18"/>
          </w:rPr>
          <w:fldChar w:fldCharType="separate"/>
        </w:r>
        <w:r w:rsidRPr="00590AAC" w:rsidDel="007F6087">
          <w:rPr>
            <w:rFonts w:cs="Arial"/>
            <w:sz w:val="18"/>
            <w:szCs w:val="18"/>
          </w:rPr>
          <w:delText>https://doi.org/10.1515/cdbme-2019-0097</w:delText>
        </w:r>
        <w:r w:rsidR="000654E9" w:rsidDel="007F6087">
          <w:rPr>
            <w:rFonts w:cs="Arial"/>
            <w:sz w:val="18"/>
            <w:szCs w:val="18"/>
          </w:rPr>
          <w:fldChar w:fldCharType="end"/>
        </w:r>
      </w:del>
    </w:p>
    <w:p w14:paraId="34A7A620" w14:textId="35001926" w:rsidR="00A22D36" w:rsidRPr="00590AAC" w:rsidDel="007F6087" w:rsidRDefault="00846901" w:rsidP="007F6087">
      <w:pPr>
        <w:pStyle w:val="MDPI21heading1"/>
        <w:ind w:left="0"/>
        <w:rPr>
          <w:del w:id="673" w:author="MDPI" w:date="2022-12-04T10:40:00Z"/>
          <w:rFonts w:cs="Arial"/>
          <w:color w:val="333333"/>
          <w:sz w:val="18"/>
          <w:szCs w:val="18"/>
        </w:rPr>
      </w:pPr>
      <w:del w:id="674" w:author="MDPI" w:date="2022-12-04T10:40:00Z">
        <w:r w:rsidRPr="00590AAC" w:rsidDel="007F6087">
          <w:rPr>
            <w:rFonts w:cs="Arial"/>
            <w:sz w:val="18"/>
            <w:szCs w:val="18"/>
          </w:rPr>
          <w:delText>Gualsaquí, Marco et al. “ECG signal denoising using discrete wavelet transform: A comparative analysis of threshold values and functions.”</w:delText>
        </w:r>
        <w:r w:rsidR="00590AAC" w:rsidRPr="00590AAC" w:rsidDel="007F6087">
          <w:rPr>
            <w:rFonts w:cs="Arial"/>
            <w:sz w:val="18"/>
            <w:szCs w:val="18"/>
          </w:rPr>
          <w:delText xml:space="preserve"> </w:delText>
        </w:r>
        <w:r w:rsidRPr="00590AAC" w:rsidDel="007F6087">
          <w:rPr>
            <w:rFonts w:cs="Arial"/>
            <w:i/>
            <w:iCs/>
            <w:sz w:val="18"/>
            <w:szCs w:val="18"/>
          </w:rPr>
          <w:delText>MASKANA</w:delText>
        </w:r>
        <w:r w:rsidRPr="00590AAC" w:rsidDel="007F6087">
          <w:rPr>
            <w:rFonts w:cs="Arial"/>
            <w:sz w:val="18"/>
            <w:szCs w:val="18"/>
          </w:rPr>
          <w:delText xml:space="preserve">. </w:delText>
        </w:r>
        <w:r w:rsidRPr="00590AAC" w:rsidDel="007F6087">
          <w:rPr>
            <w:rFonts w:cs="Arial"/>
            <w:bCs/>
            <w:sz w:val="18"/>
            <w:szCs w:val="18"/>
          </w:rPr>
          <w:delText>2018</w:delText>
        </w:r>
        <w:r w:rsidRPr="00590AAC" w:rsidDel="007F6087">
          <w:rPr>
            <w:rFonts w:cs="Arial"/>
            <w:sz w:val="18"/>
            <w:szCs w:val="18"/>
          </w:rPr>
          <w:delText xml:space="preserve">; </w:delText>
        </w:r>
        <w:r w:rsidRPr="00342E93" w:rsidDel="007F6087">
          <w:rPr>
            <w:rFonts w:cs="Arial"/>
            <w:i/>
            <w:iCs/>
            <w:sz w:val="18"/>
            <w:szCs w:val="18"/>
            <w:highlight w:val="yellow"/>
          </w:rPr>
          <w:delText>9(</w:delText>
        </w:r>
        <w:r w:rsidRPr="00590AAC" w:rsidDel="007F6087">
          <w:rPr>
            <w:rFonts w:cs="Arial"/>
            <w:i/>
            <w:iCs/>
            <w:sz w:val="18"/>
            <w:szCs w:val="18"/>
          </w:rPr>
          <w:delText>1)</w:delText>
        </w:r>
        <w:r w:rsidRPr="00590AAC" w:rsidDel="007F6087">
          <w:rPr>
            <w:rFonts w:cs="Arial"/>
            <w:sz w:val="18"/>
            <w:szCs w:val="18"/>
          </w:rPr>
          <w:delText>: 105-114</w:delText>
        </w:r>
      </w:del>
    </w:p>
    <w:p w14:paraId="35EEADA5" w14:textId="5923497A" w:rsidR="00A22D36" w:rsidRPr="00590AAC" w:rsidDel="007F6087" w:rsidRDefault="00846901" w:rsidP="007F6087">
      <w:pPr>
        <w:pStyle w:val="MDPI21heading1"/>
        <w:ind w:left="0"/>
        <w:rPr>
          <w:del w:id="675" w:author="MDPI" w:date="2022-12-04T10:40:00Z"/>
          <w:rFonts w:cs="Arial"/>
          <w:color w:val="333333"/>
          <w:sz w:val="18"/>
          <w:szCs w:val="18"/>
        </w:rPr>
      </w:pPr>
      <w:del w:id="676" w:author="MDPI" w:date="2022-12-04T10:40:00Z">
        <w:r w:rsidRPr="00590AAC" w:rsidDel="007F6087">
          <w:rPr>
            <w:rFonts w:cs="Arial"/>
            <w:sz w:val="18"/>
            <w:szCs w:val="18"/>
          </w:rPr>
          <w:delText xml:space="preserve">Ç. P. Dautov and M. S. Özerdem, </w:delText>
        </w:r>
        <w:r w:rsidR="00342E93" w:rsidDel="007F6087">
          <w:rPr>
            <w:rFonts w:cs="Arial"/>
            <w:sz w:val="18"/>
            <w:szCs w:val="18"/>
          </w:rPr>
          <w:delText>“</w:delText>
        </w:r>
        <w:r w:rsidRPr="00590AAC" w:rsidDel="007F6087">
          <w:rPr>
            <w:rFonts w:cs="Arial"/>
            <w:sz w:val="18"/>
            <w:szCs w:val="18"/>
          </w:rPr>
          <w:delText>Wavelet transform and signal denoising using Wavelet method,</w:delText>
        </w:r>
        <w:r w:rsidR="00342E93" w:rsidDel="007F6087">
          <w:rPr>
            <w:rFonts w:cs="Arial"/>
            <w:sz w:val="18"/>
            <w:szCs w:val="18"/>
          </w:rPr>
          <w:delText>”</w:delText>
        </w:r>
        <w:r w:rsidR="00590AAC" w:rsidRPr="00590AAC" w:rsidDel="007F6087">
          <w:rPr>
            <w:rFonts w:cs="Arial"/>
            <w:sz w:val="18"/>
            <w:szCs w:val="18"/>
          </w:rPr>
          <w:delText xml:space="preserve"> </w:delText>
        </w:r>
        <w:r w:rsidRPr="00590AAC" w:rsidDel="007F6087">
          <w:rPr>
            <w:rFonts w:cs="Arial"/>
            <w:i/>
            <w:iCs/>
            <w:sz w:val="18"/>
            <w:szCs w:val="18"/>
          </w:rPr>
          <w:delText>2018 26th Signal Processing and Communications Applications Conference (SIU)</w:delText>
        </w:r>
        <w:r w:rsidRPr="00590AAC" w:rsidDel="007F6087">
          <w:rPr>
            <w:rFonts w:cs="Arial"/>
            <w:sz w:val="18"/>
            <w:szCs w:val="18"/>
          </w:rPr>
          <w:delText xml:space="preserve">, </w:delText>
        </w:r>
        <w:r w:rsidRPr="00590AAC" w:rsidDel="007F6087">
          <w:rPr>
            <w:rFonts w:cs="Arial"/>
            <w:bCs/>
            <w:sz w:val="18"/>
            <w:szCs w:val="18"/>
          </w:rPr>
          <w:delText>2018</w:delText>
        </w:r>
        <w:r w:rsidRPr="00590AAC" w:rsidDel="007F6087">
          <w:rPr>
            <w:rFonts w:cs="Arial"/>
            <w:sz w:val="18"/>
            <w:szCs w:val="18"/>
          </w:rPr>
          <w:delText>; pp. 1-4, doi: 10.1109/SI</w:delText>
        </w:r>
        <w:r w:rsidRPr="00342E93" w:rsidDel="007F6087">
          <w:rPr>
            <w:rFonts w:cs="Arial"/>
            <w:sz w:val="18"/>
            <w:szCs w:val="18"/>
            <w:highlight w:val="yellow"/>
          </w:rPr>
          <w:delText>U.2</w:delText>
        </w:r>
        <w:r w:rsidRPr="00590AAC" w:rsidDel="007F6087">
          <w:rPr>
            <w:rFonts w:cs="Arial"/>
            <w:sz w:val="18"/>
            <w:szCs w:val="18"/>
          </w:rPr>
          <w:delText>018.8404418.</w:delText>
        </w:r>
      </w:del>
    </w:p>
    <w:p w14:paraId="6E9C6FEC" w14:textId="7B66A27B" w:rsidR="00390A01" w:rsidRPr="00590AAC" w:rsidDel="007F6087" w:rsidRDefault="00846901" w:rsidP="007F6087">
      <w:pPr>
        <w:pStyle w:val="MDPI21heading1"/>
        <w:ind w:left="0"/>
        <w:rPr>
          <w:del w:id="677" w:author="MDPI" w:date="2022-12-04T10:40:00Z"/>
          <w:rFonts w:cs="Arial"/>
          <w:color w:val="333333"/>
          <w:sz w:val="18"/>
          <w:szCs w:val="18"/>
        </w:rPr>
      </w:pPr>
      <w:del w:id="678" w:author="MDPI" w:date="2022-12-04T10:40:00Z">
        <w:r w:rsidRPr="00590AAC" w:rsidDel="007F6087">
          <w:rPr>
            <w:rFonts w:cs="Arial"/>
            <w:sz w:val="18"/>
            <w:szCs w:val="18"/>
          </w:rPr>
          <w:delText>Zhang, R., et al.:</w:delText>
        </w:r>
        <w:r w:rsidR="00590AAC" w:rsidRPr="00590AAC" w:rsidDel="007F6087">
          <w:rPr>
            <w:rFonts w:cs="Arial"/>
            <w:sz w:val="18"/>
            <w:szCs w:val="18"/>
          </w:rPr>
          <w:delText xml:space="preserve"> </w:delText>
        </w:r>
        <w:r w:rsidRPr="00590AAC" w:rsidDel="007F6087">
          <w:rPr>
            <w:rFonts w:cs="Arial"/>
            <w:sz w:val="18"/>
            <w:szCs w:val="18"/>
          </w:rPr>
          <w:delText>Time-frequency synchroextracting transform.</w:delText>
        </w:r>
        <w:r w:rsidR="00590AAC" w:rsidRPr="00590AAC" w:rsidDel="007F6087">
          <w:rPr>
            <w:rFonts w:cs="Arial"/>
            <w:sz w:val="18"/>
            <w:szCs w:val="18"/>
          </w:rPr>
          <w:delText xml:space="preserve"> </w:delText>
        </w:r>
        <w:r w:rsidRPr="00590AAC" w:rsidDel="007F6087">
          <w:rPr>
            <w:rFonts w:cs="Arial"/>
            <w:i/>
            <w:iCs/>
            <w:sz w:val="18"/>
            <w:szCs w:val="18"/>
          </w:rPr>
          <w:delText>IET Signal Process</w:delText>
        </w:r>
        <w:r w:rsidRPr="00590AAC" w:rsidDel="007F6087">
          <w:rPr>
            <w:rFonts w:cs="Arial"/>
            <w:sz w:val="18"/>
            <w:szCs w:val="18"/>
          </w:rPr>
          <w:delText xml:space="preserve">. </w:delText>
        </w:r>
        <w:r w:rsidRPr="00590AAC" w:rsidDel="007F6087">
          <w:rPr>
            <w:rFonts w:cs="Arial"/>
            <w:bCs/>
            <w:sz w:val="18"/>
            <w:szCs w:val="18"/>
          </w:rPr>
          <w:delText>2022</w:delText>
        </w:r>
        <w:r w:rsidRPr="00590AAC" w:rsidDel="007F6087">
          <w:rPr>
            <w:rFonts w:cs="Arial"/>
            <w:sz w:val="18"/>
            <w:szCs w:val="18"/>
          </w:rPr>
          <w:delText xml:space="preserve">; </w:delText>
        </w:r>
        <w:r w:rsidRPr="00590AAC" w:rsidDel="007F6087">
          <w:rPr>
            <w:rFonts w:cs="Arial"/>
            <w:i/>
            <w:iCs/>
            <w:sz w:val="18"/>
            <w:szCs w:val="18"/>
          </w:rPr>
          <w:delText>1</w:delText>
        </w:r>
        <w:r w:rsidRPr="00342E93" w:rsidDel="007F6087">
          <w:rPr>
            <w:rFonts w:cs="Arial"/>
            <w:i/>
            <w:iCs/>
            <w:sz w:val="18"/>
            <w:szCs w:val="18"/>
            <w:highlight w:val="yellow"/>
          </w:rPr>
          <w:delText>6(</w:delText>
        </w:r>
        <w:r w:rsidR="00590AAC" w:rsidRPr="00342E93" w:rsidDel="007F6087">
          <w:rPr>
            <w:rFonts w:cs="Arial"/>
            <w:i/>
            <w:iCs/>
            <w:sz w:val="18"/>
            <w:szCs w:val="18"/>
            <w:highlight w:val="yellow"/>
          </w:rPr>
          <w:delText xml:space="preserve"> </w:delText>
        </w:r>
        <w:r w:rsidRPr="00590AAC" w:rsidDel="007F6087">
          <w:rPr>
            <w:rFonts w:cs="Arial"/>
            <w:i/>
            <w:iCs/>
            <w:sz w:val="18"/>
            <w:szCs w:val="18"/>
          </w:rPr>
          <w:delText>2)</w:delText>
        </w:r>
        <w:r w:rsidRPr="00590AAC" w:rsidDel="007F6087">
          <w:rPr>
            <w:rFonts w:cs="Arial"/>
            <w:sz w:val="18"/>
            <w:szCs w:val="18"/>
          </w:rPr>
          <w:delText>:117–131.</w:delText>
        </w:r>
        <w:r w:rsidR="00590AAC" w:rsidRPr="00590AAC" w:rsidDel="007F6087">
          <w:rPr>
            <w:rFonts w:cs="Arial"/>
            <w:sz w:val="18"/>
            <w:szCs w:val="18"/>
          </w:rPr>
          <w:delText xml:space="preserve"> </w:delText>
        </w:r>
        <w:r w:rsidR="000654E9" w:rsidDel="007F6087">
          <w:rPr>
            <w:rFonts w:cs="Arial"/>
            <w:sz w:val="18"/>
            <w:szCs w:val="18"/>
          </w:rPr>
          <w:fldChar w:fldCharType="begin"/>
        </w:r>
        <w:r w:rsidR="000654E9" w:rsidDel="007F6087">
          <w:rPr>
            <w:rFonts w:cs="Arial"/>
            <w:sz w:val="18"/>
            <w:szCs w:val="18"/>
          </w:rPr>
          <w:delInstrText xml:space="preserve"> HYPERLINK "https://doi.org/10.1049/sil2.12073" \h </w:delInstrText>
        </w:r>
        <w:r w:rsidR="000654E9" w:rsidDel="007F6087">
          <w:rPr>
            <w:rFonts w:cs="Arial"/>
            <w:sz w:val="18"/>
            <w:szCs w:val="18"/>
          </w:rPr>
          <w:fldChar w:fldCharType="separate"/>
        </w:r>
        <w:r w:rsidRPr="00590AAC" w:rsidDel="007F6087">
          <w:rPr>
            <w:rFonts w:cs="Arial"/>
            <w:sz w:val="18"/>
            <w:szCs w:val="18"/>
          </w:rPr>
          <w:delText>https://doi.org/10.1049/sil2.12073</w:delText>
        </w:r>
        <w:r w:rsidR="000654E9" w:rsidDel="007F6087">
          <w:rPr>
            <w:rFonts w:cs="Arial"/>
            <w:sz w:val="18"/>
            <w:szCs w:val="18"/>
          </w:rPr>
          <w:fldChar w:fldCharType="end"/>
        </w:r>
      </w:del>
    </w:p>
    <w:p w14:paraId="2254A0B7" w14:textId="0A5BF735" w:rsidR="00390A01" w:rsidRPr="00590AAC" w:rsidDel="007F6087" w:rsidRDefault="00846901" w:rsidP="007F6087">
      <w:pPr>
        <w:pStyle w:val="MDPI21heading1"/>
        <w:ind w:left="0"/>
        <w:rPr>
          <w:del w:id="679" w:author="MDPI" w:date="2022-12-04T10:40:00Z"/>
          <w:rStyle w:val="Hyperlink"/>
          <w:rFonts w:cs="Arial"/>
          <w:color w:val="333333"/>
          <w:sz w:val="18"/>
          <w:szCs w:val="18"/>
          <w:u w:val="none"/>
        </w:rPr>
      </w:pPr>
      <w:del w:id="680" w:author="MDPI" w:date="2022-12-04T10:40:00Z">
        <w:r w:rsidRPr="00590AAC" w:rsidDel="007F6087">
          <w:rPr>
            <w:rFonts w:cs="Arial"/>
            <w:sz w:val="18"/>
            <w:szCs w:val="18"/>
          </w:rPr>
          <w:lastRenderedPageBreak/>
          <w:delText>Jeon H, Jung Y, Lee S, Jung Y. Area-Efficient Short-Time Fourier Transform Processor for Time–Frequency Analysis of Non-Stationary Signals.</w:delText>
        </w:r>
        <w:r w:rsidR="00590AAC" w:rsidRPr="00590AAC" w:rsidDel="007F6087">
          <w:rPr>
            <w:rFonts w:cs="Arial"/>
            <w:sz w:val="18"/>
            <w:szCs w:val="18"/>
          </w:rPr>
          <w:delText xml:space="preserve"> </w:delText>
        </w:r>
        <w:r w:rsidRPr="00590AAC" w:rsidDel="007F6087">
          <w:rPr>
            <w:rStyle w:val="Emphasis"/>
            <w:rFonts w:cs="Arial"/>
            <w:sz w:val="18"/>
            <w:szCs w:val="18"/>
          </w:rPr>
          <w:delText>Applied Sciences</w:delText>
        </w:r>
        <w:r w:rsidRPr="00590AAC" w:rsidDel="007F6087">
          <w:rPr>
            <w:rFonts w:cs="Arial"/>
            <w:sz w:val="18"/>
            <w:szCs w:val="18"/>
          </w:rPr>
          <w:delText xml:space="preserve">. </w:delText>
        </w:r>
        <w:r w:rsidRPr="00590AAC" w:rsidDel="007F6087">
          <w:rPr>
            <w:rFonts w:cs="Arial"/>
            <w:bCs/>
            <w:sz w:val="18"/>
            <w:szCs w:val="18"/>
          </w:rPr>
          <w:delText>2020</w:delText>
        </w:r>
        <w:r w:rsidRPr="00590AAC" w:rsidDel="007F6087">
          <w:rPr>
            <w:rFonts w:cs="Arial"/>
            <w:sz w:val="18"/>
            <w:szCs w:val="18"/>
          </w:rPr>
          <w:delText xml:space="preserve">; </w:delText>
        </w:r>
        <w:r w:rsidRPr="00590AAC" w:rsidDel="007F6087">
          <w:rPr>
            <w:rFonts w:cs="Arial"/>
            <w:i/>
            <w:iCs/>
            <w:sz w:val="18"/>
            <w:szCs w:val="18"/>
          </w:rPr>
          <w:delText>1</w:delText>
        </w:r>
        <w:r w:rsidRPr="00342E93" w:rsidDel="007F6087">
          <w:rPr>
            <w:rFonts w:cs="Arial"/>
            <w:i/>
            <w:iCs/>
            <w:sz w:val="18"/>
            <w:szCs w:val="18"/>
            <w:highlight w:val="yellow"/>
          </w:rPr>
          <w:delText>0(</w:delText>
        </w:r>
        <w:r w:rsidRPr="00590AAC" w:rsidDel="007F6087">
          <w:rPr>
            <w:rFonts w:cs="Arial"/>
            <w:i/>
            <w:iCs/>
            <w:sz w:val="18"/>
            <w:szCs w:val="18"/>
          </w:rPr>
          <w:delText>20)</w:delText>
        </w:r>
        <w:r w:rsidRPr="00590AAC" w:rsidDel="007F6087">
          <w:rPr>
            <w:rFonts w:cs="Arial"/>
            <w:sz w:val="18"/>
            <w:szCs w:val="18"/>
          </w:rPr>
          <w:delText xml:space="preserve">:7208. </w:delText>
        </w:r>
        <w:r w:rsidR="000654E9" w:rsidDel="007F6087">
          <w:rPr>
            <w:rStyle w:val="Hyperlink"/>
            <w:rFonts w:cs="Arial"/>
            <w:sz w:val="18"/>
            <w:szCs w:val="18"/>
          </w:rPr>
          <w:fldChar w:fldCharType="begin"/>
        </w:r>
        <w:r w:rsidR="000654E9" w:rsidDel="007F6087">
          <w:rPr>
            <w:rStyle w:val="Hyperlink"/>
            <w:rFonts w:cs="Arial"/>
            <w:sz w:val="18"/>
            <w:szCs w:val="18"/>
          </w:rPr>
          <w:delInstrText xml:space="preserve"> HYPERLINK "https://doi.org/10.3390/app10207208" \h </w:delInstrText>
        </w:r>
        <w:r w:rsidR="000654E9" w:rsidDel="007F6087">
          <w:rPr>
            <w:rStyle w:val="Hyperlink"/>
            <w:rFonts w:cs="Arial"/>
            <w:sz w:val="18"/>
            <w:szCs w:val="18"/>
          </w:rPr>
          <w:fldChar w:fldCharType="separate"/>
        </w:r>
        <w:r w:rsidRPr="00590AAC" w:rsidDel="007F6087">
          <w:rPr>
            <w:rStyle w:val="Hyperlink"/>
            <w:rFonts w:cs="Arial"/>
            <w:sz w:val="18"/>
            <w:szCs w:val="18"/>
          </w:rPr>
          <w:delText>https://doi.org/10.3390/app10207208</w:delText>
        </w:r>
        <w:r w:rsidR="000654E9" w:rsidDel="007F6087">
          <w:rPr>
            <w:rStyle w:val="Hyperlink"/>
            <w:rFonts w:cs="Arial"/>
            <w:sz w:val="18"/>
            <w:szCs w:val="18"/>
          </w:rPr>
          <w:fldChar w:fldCharType="end"/>
        </w:r>
      </w:del>
    </w:p>
    <w:p w14:paraId="52F02ED5" w14:textId="7EA95551" w:rsidR="00390A01" w:rsidRPr="00590AAC" w:rsidDel="007F6087" w:rsidRDefault="00846901" w:rsidP="007F6087">
      <w:pPr>
        <w:pStyle w:val="MDPI21heading1"/>
        <w:ind w:left="0"/>
        <w:rPr>
          <w:del w:id="681" w:author="MDPI" w:date="2022-12-04T10:40:00Z"/>
          <w:rStyle w:val="Hyperlink"/>
          <w:rFonts w:cs="Arial"/>
          <w:color w:val="333333"/>
          <w:sz w:val="18"/>
          <w:szCs w:val="18"/>
          <w:u w:val="none"/>
        </w:rPr>
      </w:pPr>
      <w:del w:id="682" w:author="MDPI" w:date="2022-12-04T10:40:00Z">
        <w:r w:rsidRPr="004624ED" w:rsidDel="007F6087">
          <w:rPr>
            <w:rFonts w:cs="Arial"/>
            <w:sz w:val="18"/>
            <w:szCs w:val="18"/>
            <w:lang w:val="es-ES"/>
          </w:rPr>
          <w:delText xml:space="preserve">Carlos Mateo, Juan Antonio Talavera. </w:delText>
        </w:r>
        <w:r w:rsidRPr="00590AAC" w:rsidDel="007F6087">
          <w:rPr>
            <w:rFonts w:cs="Arial"/>
            <w:sz w:val="18"/>
            <w:szCs w:val="18"/>
          </w:rPr>
          <w:delText xml:space="preserve">Short-Time Fourier Transform with the Window Size Fixed in the Frequency Domain (STFT-FD): Implementation. </w:delText>
        </w:r>
        <w:r w:rsidRPr="00590AAC" w:rsidDel="007F6087">
          <w:rPr>
            <w:rFonts w:cs="Arial"/>
            <w:i/>
            <w:iCs/>
            <w:sz w:val="18"/>
            <w:szCs w:val="18"/>
          </w:rPr>
          <w:delText>SoftwareX</w:delText>
        </w:r>
        <w:r w:rsidRPr="00590AAC" w:rsidDel="007F6087">
          <w:rPr>
            <w:rFonts w:cs="Arial"/>
            <w:sz w:val="18"/>
            <w:szCs w:val="18"/>
          </w:rPr>
          <w:delText xml:space="preserve">. </w:delText>
        </w:r>
        <w:r w:rsidRPr="00590AAC" w:rsidDel="007F6087">
          <w:rPr>
            <w:rFonts w:cs="Arial"/>
            <w:bCs/>
            <w:sz w:val="18"/>
            <w:szCs w:val="18"/>
          </w:rPr>
          <w:delText>2018</w:delText>
        </w:r>
        <w:r w:rsidRPr="00590AAC" w:rsidDel="007F6087">
          <w:rPr>
            <w:rFonts w:cs="Arial"/>
            <w:sz w:val="18"/>
            <w:szCs w:val="18"/>
          </w:rPr>
          <w:delText xml:space="preserve">; 8: 5-8. </w:delText>
        </w:r>
        <w:r w:rsidR="000654E9" w:rsidDel="007F6087">
          <w:rPr>
            <w:rStyle w:val="Hyperlink"/>
            <w:rFonts w:cs="Arial"/>
            <w:sz w:val="18"/>
            <w:szCs w:val="18"/>
          </w:rPr>
          <w:fldChar w:fldCharType="begin"/>
        </w:r>
        <w:r w:rsidR="000654E9" w:rsidDel="007F6087">
          <w:rPr>
            <w:rStyle w:val="Hyperlink"/>
            <w:rFonts w:cs="Arial"/>
            <w:sz w:val="18"/>
            <w:szCs w:val="18"/>
          </w:rPr>
          <w:delInstrText xml:space="preserve"> HYPERLINK "https://doi.org/10.1016/j.softx.2017.11.005" \h </w:delInstrText>
        </w:r>
        <w:r w:rsidR="000654E9" w:rsidDel="007F6087">
          <w:rPr>
            <w:rStyle w:val="Hyperlink"/>
            <w:rFonts w:cs="Arial"/>
            <w:sz w:val="18"/>
            <w:szCs w:val="18"/>
          </w:rPr>
          <w:fldChar w:fldCharType="separate"/>
        </w:r>
        <w:r w:rsidRPr="00590AAC" w:rsidDel="007F6087">
          <w:rPr>
            <w:rStyle w:val="Hyperlink"/>
            <w:rFonts w:cs="Arial"/>
            <w:sz w:val="18"/>
            <w:szCs w:val="18"/>
          </w:rPr>
          <w:delText>https://doi.org/10.1016/j.soft</w:delText>
        </w:r>
        <w:r w:rsidRPr="00342E93" w:rsidDel="007F6087">
          <w:rPr>
            <w:rStyle w:val="Hyperlink"/>
            <w:rFonts w:cs="Arial"/>
            <w:sz w:val="18"/>
            <w:szCs w:val="18"/>
            <w:highlight w:val="yellow"/>
          </w:rPr>
          <w:delText>x.2</w:delText>
        </w:r>
        <w:r w:rsidRPr="00590AAC" w:rsidDel="007F6087">
          <w:rPr>
            <w:rStyle w:val="Hyperlink"/>
            <w:rFonts w:cs="Arial"/>
            <w:sz w:val="18"/>
            <w:szCs w:val="18"/>
          </w:rPr>
          <w:delText>017.11.005</w:delText>
        </w:r>
        <w:r w:rsidR="000654E9" w:rsidDel="007F6087">
          <w:rPr>
            <w:rStyle w:val="Hyperlink"/>
            <w:rFonts w:cs="Arial"/>
            <w:sz w:val="18"/>
            <w:szCs w:val="18"/>
          </w:rPr>
          <w:fldChar w:fldCharType="end"/>
        </w:r>
      </w:del>
    </w:p>
    <w:p w14:paraId="6796C088" w14:textId="1D7A270F" w:rsidR="00390A01" w:rsidRPr="00590AAC" w:rsidDel="007F6087" w:rsidRDefault="00846901" w:rsidP="007F6087">
      <w:pPr>
        <w:pStyle w:val="MDPI21heading1"/>
        <w:ind w:left="0"/>
        <w:rPr>
          <w:del w:id="683" w:author="MDPI" w:date="2022-12-04T10:40:00Z"/>
          <w:rFonts w:cs="Arial"/>
          <w:color w:val="333333"/>
          <w:sz w:val="18"/>
          <w:szCs w:val="18"/>
        </w:rPr>
      </w:pPr>
      <w:del w:id="684" w:author="MDPI" w:date="2022-12-04T10:40:00Z">
        <w:r w:rsidRPr="00590AAC" w:rsidDel="007F6087">
          <w:rPr>
            <w:rFonts w:cs="Arial"/>
            <w:sz w:val="18"/>
            <w:szCs w:val="18"/>
          </w:rPr>
          <w:delText xml:space="preserve">STFT Signal — SciPy v1.8.1 Manual. Available from: </w:delText>
        </w:r>
        <w:r w:rsidR="000654E9" w:rsidDel="007F6087">
          <w:rPr>
            <w:rStyle w:val="Hyperlink"/>
            <w:rFonts w:cs="Arial"/>
            <w:sz w:val="18"/>
            <w:szCs w:val="18"/>
          </w:rPr>
          <w:fldChar w:fldCharType="begin"/>
        </w:r>
        <w:r w:rsidR="000654E9" w:rsidDel="007F6087">
          <w:rPr>
            <w:rStyle w:val="Hyperlink"/>
            <w:rFonts w:cs="Arial"/>
            <w:sz w:val="18"/>
            <w:szCs w:val="18"/>
          </w:rPr>
          <w:delInstrText xml:space="preserve"> HYPERLINK "https://docs.scipy.org/doc/scipy/reference/generated/scipy.signal.stft.html" \h </w:delInstrText>
        </w:r>
        <w:r w:rsidR="000654E9" w:rsidDel="007F6087">
          <w:rPr>
            <w:rStyle w:val="Hyperlink"/>
            <w:rFonts w:cs="Arial"/>
            <w:sz w:val="18"/>
            <w:szCs w:val="18"/>
          </w:rPr>
          <w:fldChar w:fldCharType="separate"/>
        </w:r>
        <w:r w:rsidRPr="00590AAC" w:rsidDel="007F6087">
          <w:rPr>
            <w:rStyle w:val="Hyperlink"/>
            <w:rFonts w:cs="Arial"/>
            <w:sz w:val="18"/>
            <w:szCs w:val="18"/>
          </w:rPr>
          <w:delText>https://docs.scipy.org/doc/scipy/reference/generated/scipy.signal.stft.html</w:delText>
        </w:r>
        <w:r w:rsidR="000654E9" w:rsidDel="007F6087">
          <w:rPr>
            <w:rStyle w:val="Hyperlink"/>
            <w:rFonts w:cs="Arial"/>
            <w:sz w:val="18"/>
            <w:szCs w:val="18"/>
          </w:rPr>
          <w:fldChar w:fldCharType="end"/>
        </w:r>
        <w:r w:rsidRPr="00590AAC" w:rsidDel="007F6087">
          <w:rPr>
            <w:rFonts w:cs="Arial"/>
            <w:sz w:val="18"/>
            <w:szCs w:val="18"/>
          </w:rPr>
          <w:delText xml:space="preserve"> Accessed on: 20th July </w:delText>
        </w:r>
        <w:r w:rsidRPr="00590AAC" w:rsidDel="007F6087">
          <w:rPr>
            <w:rFonts w:cs="Arial"/>
            <w:bCs/>
            <w:sz w:val="18"/>
            <w:szCs w:val="18"/>
          </w:rPr>
          <w:delText>2022</w:delText>
        </w:r>
        <w:r w:rsidRPr="00590AAC" w:rsidDel="007F6087">
          <w:rPr>
            <w:rFonts w:cs="Arial"/>
            <w:sz w:val="18"/>
            <w:szCs w:val="18"/>
          </w:rPr>
          <w:delText>.</w:delText>
        </w:r>
      </w:del>
    </w:p>
    <w:p w14:paraId="65701F9B" w14:textId="4BE24FB5" w:rsidR="00390A01" w:rsidRPr="00590AAC" w:rsidDel="007F6087" w:rsidRDefault="00846901" w:rsidP="007F6087">
      <w:pPr>
        <w:pStyle w:val="MDPI21heading1"/>
        <w:ind w:left="0"/>
        <w:rPr>
          <w:del w:id="685" w:author="MDPI" w:date="2022-12-04T10:40:00Z"/>
          <w:rStyle w:val="Hyperlink"/>
          <w:rFonts w:cs="Arial"/>
          <w:color w:val="333333"/>
          <w:sz w:val="18"/>
          <w:szCs w:val="18"/>
          <w:u w:val="none"/>
        </w:rPr>
      </w:pPr>
      <w:del w:id="686" w:author="MDPI" w:date="2022-12-04T10:40:00Z">
        <w:r w:rsidRPr="00590AAC" w:rsidDel="007F6087">
          <w:rPr>
            <w:rFonts w:cs="Arial"/>
            <w:sz w:val="18"/>
            <w:szCs w:val="18"/>
          </w:rPr>
          <w:delText>Ye F, Yang J. A Deep Neural Network Model for Speaker Identification.</w:delText>
        </w:r>
        <w:r w:rsidR="00590AAC" w:rsidRPr="00590AAC" w:rsidDel="007F6087">
          <w:rPr>
            <w:rFonts w:cs="Arial"/>
            <w:sz w:val="18"/>
            <w:szCs w:val="18"/>
          </w:rPr>
          <w:delText xml:space="preserve"> </w:delText>
        </w:r>
        <w:r w:rsidRPr="00590AAC" w:rsidDel="007F6087">
          <w:rPr>
            <w:rStyle w:val="Emphasis"/>
            <w:rFonts w:cs="Arial"/>
            <w:sz w:val="18"/>
            <w:szCs w:val="18"/>
          </w:rPr>
          <w:delText>Applied Sciences</w:delText>
        </w:r>
        <w:r w:rsidRPr="00590AAC" w:rsidDel="007F6087">
          <w:rPr>
            <w:rFonts w:cs="Arial"/>
            <w:sz w:val="18"/>
            <w:szCs w:val="18"/>
          </w:rPr>
          <w:delText xml:space="preserve">. </w:delText>
        </w:r>
        <w:r w:rsidRPr="00590AAC" w:rsidDel="007F6087">
          <w:rPr>
            <w:rFonts w:cs="Arial"/>
            <w:bCs/>
            <w:sz w:val="18"/>
            <w:szCs w:val="18"/>
          </w:rPr>
          <w:delText>2021</w:delText>
        </w:r>
        <w:r w:rsidRPr="00590AAC" w:rsidDel="007F6087">
          <w:rPr>
            <w:rFonts w:cs="Arial"/>
            <w:sz w:val="18"/>
            <w:szCs w:val="18"/>
          </w:rPr>
          <w:delText>;</w:delText>
        </w:r>
        <w:r w:rsidRPr="00590AAC" w:rsidDel="007F6087">
          <w:rPr>
            <w:rFonts w:cs="Arial"/>
            <w:i/>
            <w:iCs/>
            <w:sz w:val="18"/>
            <w:szCs w:val="18"/>
          </w:rPr>
          <w:delText>1</w:delText>
        </w:r>
        <w:r w:rsidRPr="00342E93" w:rsidDel="007F6087">
          <w:rPr>
            <w:rFonts w:cs="Arial"/>
            <w:i/>
            <w:iCs/>
            <w:sz w:val="18"/>
            <w:szCs w:val="18"/>
            <w:highlight w:val="yellow"/>
          </w:rPr>
          <w:delText>1(</w:delText>
        </w:r>
        <w:r w:rsidRPr="00590AAC" w:rsidDel="007F6087">
          <w:rPr>
            <w:rFonts w:cs="Arial"/>
            <w:i/>
            <w:iCs/>
            <w:sz w:val="18"/>
            <w:szCs w:val="18"/>
          </w:rPr>
          <w:delText>8)</w:delText>
        </w:r>
        <w:r w:rsidRPr="00590AAC" w:rsidDel="007F6087">
          <w:rPr>
            <w:rFonts w:cs="Arial"/>
            <w:sz w:val="18"/>
            <w:szCs w:val="18"/>
          </w:rPr>
          <w:delText xml:space="preserve">:3603. </w:delText>
        </w:r>
        <w:r w:rsidR="000654E9" w:rsidDel="007F6087">
          <w:rPr>
            <w:rStyle w:val="Hyperlink"/>
            <w:rFonts w:cs="Arial"/>
            <w:sz w:val="18"/>
            <w:szCs w:val="18"/>
          </w:rPr>
          <w:fldChar w:fldCharType="begin"/>
        </w:r>
        <w:r w:rsidR="000654E9" w:rsidDel="007F6087">
          <w:rPr>
            <w:rStyle w:val="Hyperlink"/>
            <w:rFonts w:cs="Arial"/>
            <w:sz w:val="18"/>
            <w:szCs w:val="18"/>
          </w:rPr>
          <w:delInstrText xml:space="preserve"> HYPERLINK "https://doi.org/10.3390/app11083603" \h </w:delInstrText>
        </w:r>
        <w:r w:rsidR="000654E9" w:rsidDel="007F6087">
          <w:rPr>
            <w:rStyle w:val="Hyperlink"/>
            <w:rFonts w:cs="Arial"/>
            <w:sz w:val="18"/>
            <w:szCs w:val="18"/>
          </w:rPr>
          <w:fldChar w:fldCharType="separate"/>
        </w:r>
        <w:r w:rsidRPr="00590AAC" w:rsidDel="007F6087">
          <w:rPr>
            <w:rStyle w:val="Hyperlink"/>
            <w:rFonts w:cs="Arial"/>
            <w:sz w:val="18"/>
            <w:szCs w:val="18"/>
          </w:rPr>
          <w:delText>https://doi.org/10.3390/app11083603</w:delText>
        </w:r>
        <w:r w:rsidR="000654E9" w:rsidDel="007F6087">
          <w:rPr>
            <w:rStyle w:val="Hyperlink"/>
            <w:rFonts w:cs="Arial"/>
            <w:sz w:val="18"/>
            <w:szCs w:val="18"/>
          </w:rPr>
          <w:fldChar w:fldCharType="end"/>
        </w:r>
      </w:del>
    </w:p>
    <w:p w14:paraId="495C0471" w14:textId="61164B3A" w:rsidR="00390A01" w:rsidRPr="00590AAC" w:rsidDel="007F6087" w:rsidRDefault="00846901" w:rsidP="007F6087">
      <w:pPr>
        <w:pStyle w:val="MDPI21heading1"/>
        <w:ind w:left="0"/>
        <w:rPr>
          <w:del w:id="687" w:author="MDPI" w:date="2022-12-04T10:40:00Z"/>
          <w:rStyle w:val="Hyperlink"/>
          <w:rFonts w:cs="Arial"/>
          <w:color w:val="333333"/>
          <w:sz w:val="18"/>
          <w:szCs w:val="18"/>
          <w:u w:val="none"/>
        </w:rPr>
      </w:pPr>
      <w:del w:id="688" w:author="MDPI" w:date="2022-12-04T10:40:00Z">
        <w:r w:rsidRPr="00590AAC" w:rsidDel="007F6087">
          <w:rPr>
            <w:rFonts w:cs="Arial"/>
            <w:sz w:val="18"/>
            <w:szCs w:val="18"/>
          </w:rPr>
          <w:delText>Weihao Li, Keren Wang, Ling You,</w:delText>
        </w:r>
        <w:r w:rsidR="00590AAC" w:rsidRPr="00590AAC" w:rsidDel="007F6087">
          <w:rPr>
            <w:rFonts w:cs="Arial"/>
            <w:sz w:val="18"/>
            <w:szCs w:val="18"/>
          </w:rPr>
          <w:delText xml:space="preserve"> </w:delText>
        </w:r>
        <w:r w:rsidR="00342E93" w:rsidDel="007F6087">
          <w:rPr>
            <w:rFonts w:cs="Arial"/>
            <w:sz w:val="18"/>
            <w:szCs w:val="18"/>
          </w:rPr>
          <w:delText>“</w:delText>
        </w:r>
        <w:r w:rsidRPr="00590AAC" w:rsidDel="007F6087">
          <w:rPr>
            <w:rFonts w:cs="Arial"/>
            <w:sz w:val="18"/>
            <w:szCs w:val="18"/>
          </w:rPr>
          <w:delText>A Deep Convolutional Network for Multitype Signal Detection and Classification in Spectrogram</w:delText>
        </w:r>
        <w:r w:rsidR="00342E93" w:rsidDel="007F6087">
          <w:rPr>
            <w:rFonts w:cs="Arial"/>
            <w:sz w:val="18"/>
            <w:szCs w:val="18"/>
          </w:rPr>
          <w:delText>”</w:delText>
        </w:r>
        <w:r w:rsidRPr="00590AAC" w:rsidDel="007F6087">
          <w:rPr>
            <w:rFonts w:cs="Arial"/>
            <w:sz w:val="18"/>
            <w:szCs w:val="18"/>
          </w:rPr>
          <w:delText>,</w:delText>
        </w:r>
        <w:r w:rsidR="00590AAC" w:rsidRPr="00590AAC" w:rsidDel="007F6087">
          <w:rPr>
            <w:rFonts w:cs="Arial"/>
            <w:sz w:val="18"/>
            <w:szCs w:val="18"/>
          </w:rPr>
          <w:delText xml:space="preserve"> </w:delText>
        </w:r>
        <w:r w:rsidRPr="00590AAC" w:rsidDel="007F6087">
          <w:rPr>
            <w:rFonts w:cs="Arial"/>
            <w:i/>
            <w:iCs/>
            <w:sz w:val="18"/>
            <w:szCs w:val="18"/>
          </w:rPr>
          <w:delText>Mathematical Problems in Engineering</w:delText>
        </w:r>
        <w:r w:rsidRPr="00590AAC" w:rsidDel="007F6087">
          <w:rPr>
            <w:rFonts w:cs="Arial"/>
            <w:sz w:val="18"/>
            <w:szCs w:val="18"/>
          </w:rPr>
          <w:delText xml:space="preserve">. </w:delText>
        </w:r>
        <w:r w:rsidRPr="00590AAC" w:rsidDel="007F6087">
          <w:rPr>
            <w:rFonts w:cs="Arial"/>
            <w:bCs/>
            <w:sz w:val="18"/>
            <w:szCs w:val="18"/>
          </w:rPr>
          <w:delText>2020</w:delText>
        </w:r>
        <w:r w:rsidRPr="00590AAC" w:rsidDel="007F6087">
          <w:rPr>
            <w:rFonts w:cs="Arial"/>
            <w:sz w:val="18"/>
            <w:szCs w:val="18"/>
          </w:rPr>
          <w:delText>;</w:delText>
        </w:r>
        <w:r w:rsidR="00590AAC" w:rsidRPr="00590AAC" w:rsidDel="007F6087">
          <w:rPr>
            <w:rFonts w:cs="Arial"/>
            <w:sz w:val="18"/>
            <w:szCs w:val="18"/>
          </w:rPr>
          <w:delText xml:space="preserve"> </w:delText>
        </w:r>
        <w:r w:rsidRPr="00590AAC" w:rsidDel="007F6087">
          <w:rPr>
            <w:rFonts w:cs="Arial"/>
            <w:i/>
            <w:iCs/>
            <w:sz w:val="18"/>
            <w:szCs w:val="18"/>
          </w:rPr>
          <w:delText>vol.</w:delText>
        </w:r>
        <w:r w:rsidR="00590AAC" w:rsidRPr="00590AAC" w:rsidDel="007F6087">
          <w:rPr>
            <w:rFonts w:cs="Arial"/>
            <w:i/>
            <w:iCs/>
            <w:sz w:val="18"/>
            <w:szCs w:val="18"/>
          </w:rPr>
          <w:delText xml:space="preserve"> </w:delText>
        </w:r>
        <w:r w:rsidRPr="00590AAC" w:rsidDel="007F6087">
          <w:rPr>
            <w:rFonts w:cs="Arial"/>
            <w:i/>
            <w:iCs/>
            <w:sz w:val="18"/>
            <w:szCs w:val="18"/>
          </w:rPr>
          <w:delText>2020</w:delText>
        </w:r>
        <w:r w:rsidRPr="00590AAC" w:rsidDel="007F6087">
          <w:rPr>
            <w:rFonts w:cs="Arial"/>
            <w:sz w:val="18"/>
            <w:szCs w:val="18"/>
          </w:rPr>
          <w:delText>,</w:delText>
        </w:r>
        <w:r w:rsidR="00590AAC" w:rsidRPr="00590AAC" w:rsidDel="007F6087">
          <w:rPr>
            <w:rFonts w:cs="Arial"/>
            <w:sz w:val="18"/>
            <w:szCs w:val="18"/>
          </w:rPr>
          <w:delText xml:space="preserve"> </w:delText>
        </w:r>
        <w:r w:rsidRPr="00590AAC" w:rsidDel="007F6087">
          <w:rPr>
            <w:rFonts w:cs="Arial"/>
            <w:sz w:val="18"/>
            <w:szCs w:val="18"/>
          </w:rPr>
          <w:delText>Article ID</w:delText>
        </w:r>
        <w:r w:rsidR="00590AAC" w:rsidRPr="00590AAC" w:rsidDel="007F6087">
          <w:rPr>
            <w:rFonts w:cs="Arial"/>
            <w:sz w:val="18"/>
            <w:szCs w:val="18"/>
          </w:rPr>
          <w:delText xml:space="preserve"> </w:delText>
        </w:r>
        <w:r w:rsidRPr="00590AAC" w:rsidDel="007F6087">
          <w:rPr>
            <w:rFonts w:cs="Arial"/>
            <w:sz w:val="18"/>
            <w:szCs w:val="18"/>
          </w:rPr>
          <w:delText>9797302.</w:delText>
        </w:r>
        <w:r w:rsidR="000216CA" w:rsidDel="007F6087">
          <w:rPr>
            <w:rFonts w:cs="Arial"/>
            <w:sz w:val="18"/>
            <w:szCs w:val="18"/>
          </w:rPr>
          <w:delText xml:space="preserve"> </w:delText>
        </w:r>
        <w:r w:rsidR="000654E9" w:rsidDel="007F6087">
          <w:rPr>
            <w:rStyle w:val="Hyperlink"/>
            <w:rFonts w:cs="Arial"/>
            <w:sz w:val="18"/>
            <w:szCs w:val="18"/>
          </w:rPr>
          <w:fldChar w:fldCharType="begin"/>
        </w:r>
        <w:r w:rsidR="000654E9" w:rsidDel="007F6087">
          <w:rPr>
            <w:rStyle w:val="Hyperlink"/>
            <w:rFonts w:cs="Arial"/>
            <w:sz w:val="18"/>
            <w:szCs w:val="18"/>
          </w:rPr>
          <w:delInstrText xml:space="preserve"> HYPERLINK "https://doi.org/10.1155/2020/9797302" </w:delInstrText>
        </w:r>
        <w:r w:rsidR="000654E9" w:rsidDel="007F6087">
          <w:rPr>
            <w:rStyle w:val="Hyperlink"/>
            <w:rFonts w:cs="Arial"/>
            <w:sz w:val="18"/>
            <w:szCs w:val="18"/>
          </w:rPr>
          <w:fldChar w:fldCharType="separate"/>
        </w:r>
        <w:r w:rsidR="00390A01" w:rsidRPr="00590AAC" w:rsidDel="007F6087">
          <w:rPr>
            <w:rStyle w:val="Hyperlink"/>
            <w:rFonts w:cs="Arial"/>
            <w:sz w:val="18"/>
            <w:szCs w:val="18"/>
          </w:rPr>
          <w:delText>https://doi.org/10.1155/2020/9797302</w:delText>
        </w:r>
        <w:r w:rsidR="000654E9" w:rsidDel="007F6087">
          <w:rPr>
            <w:rStyle w:val="Hyperlink"/>
            <w:rFonts w:cs="Arial"/>
            <w:sz w:val="18"/>
            <w:szCs w:val="18"/>
          </w:rPr>
          <w:fldChar w:fldCharType="end"/>
        </w:r>
      </w:del>
    </w:p>
    <w:p w14:paraId="1996F13E" w14:textId="31428773" w:rsidR="00390A01" w:rsidRPr="00590AAC" w:rsidDel="007F6087" w:rsidRDefault="00846901" w:rsidP="007F6087">
      <w:pPr>
        <w:pStyle w:val="MDPI21heading1"/>
        <w:ind w:left="0"/>
        <w:rPr>
          <w:del w:id="689" w:author="MDPI" w:date="2022-12-04T10:40:00Z"/>
          <w:rStyle w:val="Hyperlink"/>
          <w:rFonts w:cs="Arial"/>
          <w:color w:val="333333"/>
          <w:sz w:val="18"/>
          <w:szCs w:val="18"/>
          <w:u w:val="none"/>
        </w:rPr>
      </w:pPr>
      <w:del w:id="690" w:author="MDPI" w:date="2022-12-04T10:40:00Z">
        <w:r w:rsidRPr="00590AAC" w:rsidDel="007F6087">
          <w:rPr>
            <w:rFonts w:cs="Arial"/>
            <w:sz w:val="18"/>
            <w:szCs w:val="18"/>
          </w:rPr>
          <w:delText>Jia Li, Yujuan Si, Tao Xu, Saibiao Jiang,</w:delText>
        </w:r>
        <w:r w:rsidR="00590AAC" w:rsidRPr="00590AAC" w:rsidDel="007F6087">
          <w:rPr>
            <w:rFonts w:cs="Arial"/>
            <w:sz w:val="18"/>
            <w:szCs w:val="18"/>
          </w:rPr>
          <w:delText xml:space="preserve"> </w:delText>
        </w:r>
        <w:r w:rsidR="00342E93" w:rsidDel="007F6087">
          <w:rPr>
            <w:rFonts w:cs="Arial"/>
            <w:sz w:val="18"/>
            <w:szCs w:val="18"/>
          </w:rPr>
          <w:delText>“</w:delText>
        </w:r>
        <w:r w:rsidRPr="00590AAC" w:rsidDel="007F6087">
          <w:rPr>
            <w:rFonts w:cs="Arial"/>
            <w:sz w:val="18"/>
            <w:szCs w:val="18"/>
          </w:rPr>
          <w:delText>Deep Convolutional Neural Network Based ECG Classification System Using Information Fusion and One-Hot Encoding Techniques</w:delText>
        </w:r>
        <w:r w:rsidR="00342E93" w:rsidDel="007F6087">
          <w:rPr>
            <w:rFonts w:cs="Arial"/>
            <w:sz w:val="18"/>
            <w:szCs w:val="18"/>
          </w:rPr>
          <w:delText>”</w:delText>
        </w:r>
        <w:r w:rsidRPr="00590AAC" w:rsidDel="007F6087">
          <w:rPr>
            <w:rFonts w:cs="Arial"/>
            <w:sz w:val="18"/>
            <w:szCs w:val="18"/>
          </w:rPr>
          <w:delText>,</w:delText>
        </w:r>
        <w:r w:rsidR="00590AAC" w:rsidRPr="00590AAC" w:rsidDel="007F6087">
          <w:rPr>
            <w:rFonts w:cs="Arial"/>
            <w:sz w:val="18"/>
            <w:szCs w:val="18"/>
          </w:rPr>
          <w:delText xml:space="preserve"> </w:delText>
        </w:r>
        <w:r w:rsidRPr="00590AAC" w:rsidDel="007F6087">
          <w:rPr>
            <w:rFonts w:cs="Arial"/>
            <w:i/>
            <w:iCs/>
            <w:sz w:val="18"/>
            <w:szCs w:val="18"/>
          </w:rPr>
          <w:delText>Mathematical Problems in Engineering</w:delText>
        </w:r>
        <w:r w:rsidRPr="00590AAC" w:rsidDel="007F6087">
          <w:rPr>
            <w:rFonts w:cs="Arial"/>
            <w:sz w:val="18"/>
            <w:szCs w:val="18"/>
          </w:rPr>
          <w:delText xml:space="preserve">. </w:delText>
        </w:r>
        <w:r w:rsidRPr="00590AAC" w:rsidDel="007F6087">
          <w:rPr>
            <w:rFonts w:cs="Arial"/>
            <w:bCs/>
            <w:sz w:val="18"/>
            <w:szCs w:val="18"/>
          </w:rPr>
          <w:delText>2018</w:delText>
        </w:r>
        <w:r w:rsidRPr="00590AAC" w:rsidDel="007F6087">
          <w:rPr>
            <w:rFonts w:cs="Arial"/>
            <w:sz w:val="18"/>
            <w:szCs w:val="18"/>
          </w:rPr>
          <w:delText>;</w:delText>
        </w:r>
        <w:r w:rsidR="00590AAC" w:rsidRPr="00590AAC" w:rsidDel="007F6087">
          <w:rPr>
            <w:rFonts w:cs="Arial"/>
            <w:sz w:val="18"/>
            <w:szCs w:val="18"/>
          </w:rPr>
          <w:delText xml:space="preserve"> </w:delText>
        </w:r>
        <w:r w:rsidRPr="00590AAC" w:rsidDel="007F6087">
          <w:rPr>
            <w:rFonts w:cs="Arial"/>
            <w:i/>
            <w:iCs/>
            <w:sz w:val="18"/>
            <w:szCs w:val="18"/>
          </w:rPr>
          <w:delText>vol.</w:delText>
        </w:r>
        <w:r w:rsidR="00590AAC" w:rsidRPr="00590AAC" w:rsidDel="007F6087">
          <w:rPr>
            <w:rFonts w:cs="Arial"/>
            <w:i/>
            <w:iCs/>
            <w:sz w:val="18"/>
            <w:szCs w:val="18"/>
          </w:rPr>
          <w:delText xml:space="preserve"> </w:delText>
        </w:r>
        <w:r w:rsidRPr="00590AAC" w:rsidDel="007F6087">
          <w:rPr>
            <w:rFonts w:cs="Arial"/>
            <w:i/>
            <w:iCs/>
            <w:sz w:val="18"/>
            <w:szCs w:val="18"/>
          </w:rPr>
          <w:delText>2018</w:delText>
        </w:r>
        <w:r w:rsidRPr="00590AAC" w:rsidDel="007F6087">
          <w:rPr>
            <w:rFonts w:cs="Arial"/>
            <w:sz w:val="18"/>
            <w:szCs w:val="18"/>
          </w:rPr>
          <w:delText>,</w:delText>
        </w:r>
        <w:r w:rsidR="00590AAC" w:rsidRPr="00590AAC" w:rsidDel="007F6087">
          <w:rPr>
            <w:rFonts w:cs="Arial"/>
            <w:sz w:val="18"/>
            <w:szCs w:val="18"/>
          </w:rPr>
          <w:delText xml:space="preserve"> </w:delText>
        </w:r>
        <w:r w:rsidRPr="00590AAC" w:rsidDel="007F6087">
          <w:rPr>
            <w:rFonts w:cs="Arial"/>
            <w:sz w:val="18"/>
            <w:szCs w:val="18"/>
          </w:rPr>
          <w:delText>Article ID</w:delText>
        </w:r>
        <w:r w:rsidR="00590AAC" w:rsidRPr="00590AAC" w:rsidDel="007F6087">
          <w:rPr>
            <w:rFonts w:cs="Arial"/>
            <w:sz w:val="18"/>
            <w:szCs w:val="18"/>
          </w:rPr>
          <w:delText xml:space="preserve"> </w:delText>
        </w:r>
        <w:r w:rsidRPr="00590AAC" w:rsidDel="007F6087">
          <w:rPr>
            <w:rFonts w:cs="Arial"/>
            <w:sz w:val="18"/>
            <w:szCs w:val="18"/>
          </w:rPr>
          <w:delText xml:space="preserve">7354081. </w:delText>
        </w:r>
        <w:r w:rsidR="000654E9" w:rsidDel="007F6087">
          <w:rPr>
            <w:rStyle w:val="Hyperlink"/>
            <w:rFonts w:cs="Arial"/>
            <w:sz w:val="18"/>
            <w:szCs w:val="18"/>
          </w:rPr>
          <w:fldChar w:fldCharType="begin"/>
        </w:r>
        <w:r w:rsidR="000654E9" w:rsidDel="007F6087">
          <w:rPr>
            <w:rStyle w:val="Hyperlink"/>
            <w:rFonts w:cs="Arial"/>
            <w:sz w:val="18"/>
            <w:szCs w:val="18"/>
          </w:rPr>
          <w:delInstrText xml:space="preserve"> HYPERLINK "https://doi.org/10.1155/2018/7354081" </w:delInstrText>
        </w:r>
        <w:r w:rsidR="000654E9" w:rsidDel="007F6087">
          <w:rPr>
            <w:rStyle w:val="Hyperlink"/>
            <w:rFonts w:cs="Arial"/>
            <w:sz w:val="18"/>
            <w:szCs w:val="18"/>
          </w:rPr>
          <w:fldChar w:fldCharType="separate"/>
        </w:r>
        <w:r w:rsidR="00390A01" w:rsidRPr="00590AAC" w:rsidDel="007F6087">
          <w:rPr>
            <w:rStyle w:val="Hyperlink"/>
            <w:rFonts w:cs="Arial"/>
            <w:sz w:val="18"/>
            <w:szCs w:val="18"/>
          </w:rPr>
          <w:delText>https://doi.org/10.1155/2018/7354081</w:delText>
        </w:r>
        <w:r w:rsidR="000654E9" w:rsidDel="007F6087">
          <w:rPr>
            <w:rStyle w:val="Hyperlink"/>
            <w:rFonts w:cs="Arial"/>
            <w:sz w:val="18"/>
            <w:szCs w:val="18"/>
          </w:rPr>
          <w:fldChar w:fldCharType="end"/>
        </w:r>
      </w:del>
    </w:p>
    <w:p w14:paraId="7F0E669C" w14:textId="394BC88E" w:rsidR="00390A01" w:rsidRPr="00590AAC" w:rsidDel="007F6087" w:rsidRDefault="00846901" w:rsidP="007F6087">
      <w:pPr>
        <w:pStyle w:val="MDPI21heading1"/>
        <w:ind w:left="0"/>
        <w:rPr>
          <w:del w:id="691" w:author="MDPI" w:date="2022-12-04T10:40:00Z"/>
          <w:rStyle w:val="Hyperlink"/>
          <w:rFonts w:cs="Arial"/>
          <w:color w:val="333333"/>
          <w:sz w:val="18"/>
          <w:szCs w:val="18"/>
          <w:u w:val="none"/>
        </w:rPr>
      </w:pPr>
      <w:del w:id="692" w:author="MDPI" w:date="2022-12-04T10:40:00Z">
        <w:r w:rsidRPr="00590AAC" w:rsidDel="007F6087">
          <w:rPr>
            <w:rFonts w:cs="Arial"/>
            <w:sz w:val="18"/>
            <w:szCs w:val="18"/>
          </w:rPr>
          <w:delText>Yadav, S.S., Jadhav, S.M. Deep convolutional neural network based medical image classification for disease diagnosis.</w:delText>
        </w:r>
        <w:r w:rsidR="00590AAC" w:rsidRPr="00590AAC" w:rsidDel="007F6087">
          <w:rPr>
            <w:rFonts w:cs="Arial"/>
            <w:sz w:val="18"/>
            <w:szCs w:val="18"/>
          </w:rPr>
          <w:delText xml:space="preserve"> </w:delText>
        </w:r>
        <w:r w:rsidRPr="00590AAC" w:rsidDel="007F6087">
          <w:rPr>
            <w:rFonts w:cs="Arial"/>
            <w:i/>
            <w:iCs/>
            <w:sz w:val="18"/>
            <w:szCs w:val="18"/>
          </w:rPr>
          <w:delText>J Big Data</w:delText>
        </w:r>
        <w:r w:rsidRPr="00590AAC" w:rsidDel="007F6087">
          <w:rPr>
            <w:rFonts w:cs="Arial"/>
            <w:sz w:val="18"/>
            <w:szCs w:val="18"/>
          </w:rPr>
          <w:delText xml:space="preserve">. </w:delText>
        </w:r>
        <w:r w:rsidRPr="00590AAC" w:rsidDel="007F6087">
          <w:rPr>
            <w:rFonts w:cs="Arial"/>
            <w:bCs/>
            <w:sz w:val="18"/>
            <w:szCs w:val="18"/>
          </w:rPr>
          <w:delText>2019</w:delText>
        </w:r>
        <w:r w:rsidRPr="00590AAC" w:rsidDel="007F6087">
          <w:rPr>
            <w:rFonts w:cs="Arial"/>
            <w:sz w:val="18"/>
            <w:szCs w:val="18"/>
          </w:rPr>
          <w:delText xml:space="preserve">; </w:delText>
        </w:r>
        <w:r w:rsidRPr="00342E93" w:rsidDel="007F6087">
          <w:rPr>
            <w:rFonts w:cs="Arial"/>
            <w:i/>
            <w:iCs/>
            <w:sz w:val="18"/>
            <w:szCs w:val="18"/>
            <w:highlight w:val="yellow"/>
          </w:rPr>
          <w:delText>6(</w:delText>
        </w:r>
        <w:r w:rsidRPr="00590AAC" w:rsidDel="007F6087">
          <w:rPr>
            <w:rFonts w:cs="Arial"/>
            <w:i/>
            <w:iCs/>
            <w:sz w:val="18"/>
            <w:szCs w:val="18"/>
          </w:rPr>
          <w:delText>13)</w:delText>
        </w:r>
        <w:r w:rsidRPr="00590AAC" w:rsidDel="007F6087">
          <w:rPr>
            <w:rFonts w:cs="Arial"/>
            <w:sz w:val="18"/>
            <w:szCs w:val="18"/>
          </w:rPr>
          <w:delText xml:space="preserve">. </w:delText>
        </w:r>
        <w:r w:rsidR="000654E9" w:rsidDel="007F6087">
          <w:rPr>
            <w:rStyle w:val="Hyperlink"/>
            <w:rFonts w:cs="Arial"/>
            <w:sz w:val="18"/>
            <w:szCs w:val="18"/>
          </w:rPr>
          <w:fldChar w:fldCharType="begin"/>
        </w:r>
        <w:r w:rsidR="000654E9" w:rsidDel="007F6087">
          <w:rPr>
            <w:rStyle w:val="Hyperlink"/>
            <w:rFonts w:cs="Arial"/>
            <w:sz w:val="18"/>
            <w:szCs w:val="18"/>
          </w:rPr>
          <w:delInstrText xml:space="preserve"> HYPERLINK "https://doi.org/10.1186/s40537-019-0276-2" \h </w:delInstrText>
        </w:r>
        <w:r w:rsidR="000654E9" w:rsidDel="007F6087">
          <w:rPr>
            <w:rStyle w:val="Hyperlink"/>
            <w:rFonts w:cs="Arial"/>
            <w:sz w:val="18"/>
            <w:szCs w:val="18"/>
          </w:rPr>
          <w:fldChar w:fldCharType="separate"/>
        </w:r>
        <w:r w:rsidRPr="00590AAC" w:rsidDel="007F6087">
          <w:rPr>
            <w:rStyle w:val="Hyperlink"/>
            <w:rFonts w:cs="Arial"/>
            <w:sz w:val="18"/>
            <w:szCs w:val="18"/>
          </w:rPr>
          <w:delText>https://doi.org/10.1186/s40537-019-0276-2</w:delText>
        </w:r>
        <w:r w:rsidR="000654E9" w:rsidDel="007F6087">
          <w:rPr>
            <w:rStyle w:val="Hyperlink"/>
            <w:rFonts w:cs="Arial"/>
            <w:sz w:val="18"/>
            <w:szCs w:val="18"/>
          </w:rPr>
          <w:fldChar w:fldCharType="end"/>
        </w:r>
      </w:del>
    </w:p>
    <w:p w14:paraId="04C5F548" w14:textId="49D299DD" w:rsidR="00390A01" w:rsidRPr="00590AAC" w:rsidDel="007F6087" w:rsidRDefault="00846901" w:rsidP="007F6087">
      <w:pPr>
        <w:pStyle w:val="MDPI21heading1"/>
        <w:ind w:left="0"/>
        <w:rPr>
          <w:del w:id="693" w:author="MDPI" w:date="2022-12-04T10:40:00Z"/>
          <w:rStyle w:val="Hyperlink"/>
          <w:rFonts w:cs="Arial"/>
          <w:color w:val="333333"/>
          <w:sz w:val="18"/>
          <w:szCs w:val="18"/>
          <w:u w:val="none"/>
        </w:rPr>
      </w:pPr>
      <w:del w:id="694" w:author="MDPI" w:date="2022-12-04T10:40:00Z">
        <w:r w:rsidRPr="00590AAC" w:rsidDel="007F6087">
          <w:rPr>
            <w:rFonts w:cs="Arial"/>
            <w:sz w:val="18"/>
            <w:szCs w:val="18"/>
          </w:rPr>
          <w:delText>Chiang CH, Weng CL, Chiu HW. Automatic classification of medical image modality and anatomical location using convolutional neural network.</w:delText>
        </w:r>
        <w:r w:rsidR="00590AAC" w:rsidRPr="00590AAC" w:rsidDel="007F6087">
          <w:rPr>
            <w:rFonts w:cs="Arial"/>
            <w:sz w:val="18"/>
            <w:szCs w:val="18"/>
          </w:rPr>
          <w:delText xml:space="preserve"> </w:delText>
        </w:r>
        <w:r w:rsidRPr="00590AAC" w:rsidDel="007F6087">
          <w:rPr>
            <w:rFonts w:cs="Arial"/>
            <w:i/>
            <w:iCs/>
            <w:sz w:val="18"/>
            <w:szCs w:val="18"/>
          </w:rPr>
          <w:delText>PLoS One</w:delText>
        </w:r>
        <w:r w:rsidRPr="00590AAC" w:rsidDel="007F6087">
          <w:rPr>
            <w:rFonts w:cs="Arial"/>
            <w:sz w:val="18"/>
            <w:szCs w:val="18"/>
          </w:rPr>
          <w:delText xml:space="preserve">. </w:delText>
        </w:r>
        <w:r w:rsidRPr="00590AAC" w:rsidDel="007F6087">
          <w:rPr>
            <w:rFonts w:cs="Arial"/>
            <w:bCs/>
            <w:sz w:val="18"/>
            <w:szCs w:val="18"/>
          </w:rPr>
          <w:delText>2021</w:delText>
        </w:r>
        <w:r w:rsidRPr="00590AAC" w:rsidDel="007F6087">
          <w:rPr>
            <w:rFonts w:cs="Arial"/>
            <w:sz w:val="18"/>
            <w:szCs w:val="18"/>
          </w:rPr>
          <w:delText>;</w:delText>
        </w:r>
        <w:r w:rsidRPr="00590AAC" w:rsidDel="007F6087">
          <w:rPr>
            <w:rFonts w:cs="Arial"/>
            <w:i/>
            <w:iCs/>
            <w:sz w:val="18"/>
            <w:szCs w:val="18"/>
          </w:rPr>
          <w:delText>1</w:delText>
        </w:r>
        <w:r w:rsidRPr="00342E93" w:rsidDel="007F6087">
          <w:rPr>
            <w:rFonts w:cs="Arial"/>
            <w:i/>
            <w:iCs/>
            <w:sz w:val="18"/>
            <w:szCs w:val="18"/>
            <w:highlight w:val="yellow"/>
          </w:rPr>
          <w:delText>6(</w:delText>
        </w:r>
        <w:r w:rsidRPr="00590AAC" w:rsidDel="007F6087">
          <w:rPr>
            <w:rFonts w:cs="Arial"/>
            <w:i/>
            <w:iCs/>
            <w:sz w:val="18"/>
            <w:szCs w:val="18"/>
          </w:rPr>
          <w:delText>6)</w:delText>
        </w:r>
        <w:r w:rsidRPr="00590AAC" w:rsidDel="007F6087">
          <w:rPr>
            <w:rFonts w:cs="Arial"/>
            <w:sz w:val="18"/>
            <w:szCs w:val="18"/>
          </w:rPr>
          <w:delText xml:space="preserve">:e0253205. </w:delText>
        </w:r>
        <w:r w:rsidR="000654E9" w:rsidDel="007F6087">
          <w:rPr>
            <w:rStyle w:val="Hyperlink"/>
            <w:rFonts w:cs="Arial"/>
            <w:sz w:val="18"/>
            <w:szCs w:val="18"/>
          </w:rPr>
          <w:fldChar w:fldCharType="begin"/>
        </w:r>
        <w:r w:rsidR="000654E9" w:rsidDel="007F6087">
          <w:rPr>
            <w:rStyle w:val="Hyperlink"/>
            <w:rFonts w:cs="Arial"/>
            <w:sz w:val="18"/>
            <w:szCs w:val="18"/>
          </w:rPr>
          <w:delInstrText xml:space="preserve"> HYPERLINK "https://doi:10.1371/journal.pone.0253205" </w:delInstrText>
        </w:r>
        <w:r w:rsidR="000654E9" w:rsidDel="007F6087">
          <w:rPr>
            <w:rStyle w:val="Hyperlink"/>
            <w:rFonts w:cs="Arial"/>
            <w:sz w:val="18"/>
            <w:szCs w:val="18"/>
          </w:rPr>
          <w:fldChar w:fldCharType="separate"/>
        </w:r>
        <w:r w:rsidR="00390A01" w:rsidRPr="00590AAC" w:rsidDel="007F6087">
          <w:rPr>
            <w:rStyle w:val="Hyperlink"/>
            <w:rFonts w:cs="Arial"/>
            <w:sz w:val="18"/>
            <w:szCs w:val="18"/>
          </w:rPr>
          <w:delText>https://doi:10.1371/journal.pon</w:delText>
        </w:r>
        <w:r w:rsidR="00390A01" w:rsidRPr="00342E93" w:rsidDel="007F6087">
          <w:rPr>
            <w:rStyle w:val="Hyperlink"/>
            <w:rFonts w:cs="Arial"/>
            <w:sz w:val="18"/>
            <w:szCs w:val="18"/>
            <w:highlight w:val="yellow"/>
          </w:rPr>
          <w:delText>e.0</w:delText>
        </w:r>
        <w:r w:rsidR="00390A01" w:rsidRPr="00590AAC" w:rsidDel="007F6087">
          <w:rPr>
            <w:rStyle w:val="Hyperlink"/>
            <w:rFonts w:cs="Arial"/>
            <w:sz w:val="18"/>
            <w:szCs w:val="18"/>
          </w:rPr>
          <w:delText>253205</w:delText>
        </w:r>
        <w:r w:rsidR="000654E9" w:rsidDel="007F6087">
          <w:rPr>
            <w:rStyle w:val="Hyperlink"/>
            <w:rFonts w:cs="Arial"/>
            <w:sz w:val="18"/>
            <w:szCs w:val="18"/>
          </w:rPr>
          <w:fldChar w:fldCharType="end"/>
        </w:r>
      </w:del>
    </w:p>
    <w:p w14:paraId="0FCB3BDA" w14:textId="2D79B3CF" w:rsidR="00390A01" w:rsidRPr="00590AAC" w:rsidDel="007F6087" w:rsidRDefault="00846901" w:rsidP="007F6087">
      <w:pPr>
        <w:pStyle w:val="MDPI21heading1"/>
        <w:ind w:left="0"/>
        <w:rPr>
          <w:del w:id="695" w:author="MDPI" w:date="2022-12-04T10:40:00Z"/>
          <w:rStyle w:val="Hyperlink"/>
          <w:rFonts w:cs="Arial"/>
          <w:color w:val="333333"/>
          <w:sz w:val="18"/>
          <w:szCs w:val="18"/>
          <w:u w:val="none"/>
        </w:rPr>
      </w:pPr>
      <w:del w:id="696" w:author="MDPI" w:date="2022-12-04T10:40:00Z">
        <w:r w:rsidRPr="00590AAC" w:rsidDel="007F6087">
          <w:rPr>
            <w:rFonts w:cs="Arial"/>
            <w:sz w:val="18"/>
            <w:szCs w:val="18"/>
          </w:rPr>
          <w:delText xml:space="preserve">Król-Józaga B. Atrial fibrillation detection using convolutional neural networks on 2-dimensional representation of ECG signal. </w:delText>
        </w:r>
        <w:r w:rsidRPr="00590AAC" w:rsidDel="007F6087">
          <w:rPr>
            <w:rFonts w:cs="Arial"/>
            <w:i/>
            <w:iCs/>
            <w:sz w:val="18"/>
            <w:szCs w:val="18"/>
          </w:rPr>
          <w:delText>Biomedical Signal Processing and Control</w:delText>
        </w:r>
        <w:r w:rsidRPr="00590AAC" w:rsidDel="007F6087">
          <w:rPr>
            <w:rFonts w:cs="Arial"/>
            <w:sz w:val="18"/>
            <w:szCs w:val="18"/>
          </w:rPr>
          <w:delText xml:space="preserve">. </w:delText>
        </w:r>
        <w:r w:rsidRPr="00590AAC" w:rsidDel="007F6087">
          <w:rPr>
            <w:rFonts w:cs="Arial"/>
            <w:bCs/>
            <w:sz w:val="18"/>
            <w:szCs w:val="18"/>
          </w:rPr>
          <w:delText>2022</w:delText>
        </w:r>
        <w:r w:rsidRPr="00590AAC" w:rsidDel="007F6087">
          <w:rPr>
            <w:rFonts w:cs="Arial"/>
            <w:sz w:val="18"/>
            <w:szCs w:val="18"/>
          </w:rPr>
          <w:delText xml:space="preserve">; </w:delText>
        </w:r>
        <w:r w:rsidRPr="00590AAC" w:rsidDel="007F6087">
          <w:rPr>
            <w:rFonts w:cs="Arial"/>
            <w:i/>
            <w:iCs/>
            <w:sz w:val="18"/>
            <w:szCs w:val="18"/>
          </w:rPr>
          <w:delText>Vol. 74</w:delText>
        </w:r>
        <w:r w:rsidRPr="00590AAC" w:rsidDel="007F6087">
          <w:rPr>
            <w:rFonts w:cs="Arial"/>
            <w:sz w:val="18"/>
            <w:szCs w:val="18"/>
          </w:rPr>
          <w:delText xml:space="preserve">:103470. </w:delText>
        </w:r>
        <w:r w:rsidR="000654E9" w:rsidDel="007F6087">
          <w:rPr>
            <w:rStyle w:val="Hyperlink"/>
            <w:rFonts w:cs="Arial"/>
            <w:sz w:val="18"/>
            <w:szCs w:val="18"/>
          </w:rPr>
          <w:fldChar w:fldCharType="begin"/>
        </w:r>
        <w:r w:rsidR="000654E9" w:rsidDel="007F6087">
          <w:rPr>
            <w:rStyle w:val="Hyperlink"/>
            <w:rFonts w:cs="Arial"/>
            <w:sz w:val="18"/>
            <w:szCs w:val="18"/>
          </w:rPr>
          <w:delInstrText xml:space="preserve"> HYPERLINK "https://doi.org/10.1016/j.bspc.2021.103470" </w:delInstrText>
        </w:r>
        <w:r w:rsidR="000654E9" w:rsidDel="007F6087">
          <w:rPr>
            <w:rStyle w:val="Hyperlink"/>
            <w:rFonts w:cs="Arial"/>
            <w:sz w:val="18"/>
            <w:szCs w:val="18"/>
          </w:rPr>
          <w:fldChar w:fldCharType="separate"/>
        </w:r>
        <w:r w:rsidR="00390A01" w:rsidRPr="00590AAC" w:rsidDel="007F6087">
          <w:rPr>
            <w:rStyle w:val="Hyperlink"/>
            <w:rFonts w:cs="Arial"/>
            <w:sz w:val="18"/>
            <w:szCs w:val="18"/>
          </w:rPr>
          <w:delText>https://doi.org/10.1016/j.bsp</w:delText>
        </w:r>
        <w:r w:rsidR="00390A01" w:rsidRPr="00342E93" w:rsidDel="007F6087">
          <w:rPr>
            <w:rStyle w:val="Hyperlink"/>
            <w:rFonts w:cs="Arial"/>
            <w:sz w:val="18"/>
            <w:szCs w:val="18"/>
            <w:highlight w:val="yellow"/>
          </w:rPr>
          <w:delText>c.2</w:delText>
        </w:r>
        <w:r w:rsidR="00390A01" w:rsidRPr="00590AAC" w:rsidDel="007F6087">
          <w:rPr>
            <w:rStyle w:val="Hyperlink"/>
            <w:rFonts w:cs="Arial"/>
            <w:sz w:val="18"/>
            <w:szCs w:val="18"/>
          </w:rPr>
          <w:delText>021.103470</w:delText>
        </w:r>
        <w:r w:rsidR="000654E9" w:rsidDel="007F6087">
          <w:rPr>
            <w:rStyle w:val="Hyperlink"/>
            <w:rFonts w:cs="Arial"/>
            <w:sz w:val="18"/>
            <w:szCs w:val="18"/>
          </w:rPr>
          <w:fldChar w:fldCharType="end"/>
        </w:r>
      </w:del>
    </w:p>
    <w:p w14:paraId="19ACA412" w14:textId="1C4A5298" w:rsidR="00390A01" w:rsidRPr="00590AAC" w:rsidDel="007F6087" w:rsidRDefault="00846901" w:rsidP="007F6087">
      <w:pPr>
        <w:pStyle w:val="MDPI21heading1"/>
        <w:ind w:left="0"/>
        <w:rPr>
          <w:del w:id="697" w:author="MDPI" w:date="2022-12-04T10:40:00Z"/>
          <w:rFonts w:cs="Arial"/>
          <w:color w:val="333333"/>
          <w:sz w:val="18"/>
          <w:szCs w:val="18"/>
        </w:rPr>
      </w:pPr>
      <w:del w:id="698" w:author="MDPI" w:date="2022-12-04T10:40:00Z">
        <w:r w:rsidRPr="00590AAC" w:rsidDel="007F6087">
          <w:rPr>
            <w:rFonts w:cs="Arial"/>
            <w:sz w:val="18"/>
            <w:szCs w:val="18"/>
          </w:rPr>
          <w:delText xml:space="preserve">Mishra A, Dharahas G, Gite S, Kotecha K, Koundal D, Zaguia A, et al. ECG Data Analysis with Denoising Approach and Customized CNNs. </w:delText>
        </w:r>
        <w:r w:rsidRPr="00590AAC" w:rsidDel="007F6087">
          <w:rPr>
            <w:rFonts w:cs="Arial"/>
            <w:i/>
            <w:iCs/>
            <w:sz w:val="18"/>
            <w:szCs w:val="18"/>
          </w:rPr>
          <w:delText>Sensors</w:delText>
        </w:r>
        <w:r w:rsidRPr="00590AAC" w:rsidDel="007F6087">
          <w:rPr>
            <w:rFonts w:cs="Arial"/>
            <w:sz w:val="18"/>
            <w:szCs w:val="18"/>
          </w:rPr>
          <w:delText xml:space="preserve">. </w:delText>
        </w:r>
        <w:r w:rsidRPr="00590AAC" w:rsidDel="007F6087">
          <w:rPr>
            <w:rFonts w:cs="Arial"/>
            <w:bCs/>
            <w:sz w:val="18"/>
            <w:szCs w:val="18"/>
          </w:rPr>
          <w:delText>2022</w:delText>
        </w:r>
        <w:r w:rsidRPr="00590AAC" w:rsidDel="007F6087">
          <w:rPr>
            <w:rFonts w:cs="Arial"/>
            <w:sz w:val="18"/>
            <w:szCs w:val="18"/>
          </w:rPr>
          <w:delText>;</w:delText>
        </w:r>
        <w:r w:rsidRPr="00590AAC" w:rsidDel="007F6087">
          <w:rPr>
            <w:rFonts w:cs="Arial"/>
            <w:i/>
            <w:iCs/>
            <w:sz w:val="18"/>
            <w:szCs w:val="18"/>
          </w:rPr>
          <w:delText>2</w:delText>
        </w:r>
        <w:r w:rsidRPr="00342E93" w:rsidDel="007F6087">
          <w:rPr>
            <w:rFonts w:cs="Arial"/>
            <w:i/>
            <w:iCs/>
            <w:sz w:val="18"/>
            <w:szCs w:val="18"/>
            <w:highlight w:val="yellow"/>
          </w:rPr>
          <w:delText>2(</w:delText>
        </w:r>
        <w:r w:rsidRPr="00590AAC" w:rsidDel="007F6087">
          <w:rPr>
            <w:rFonts w:cs="Arial"/>
            <w:i/>
            <w:iCs/>
            <w:sz w:val="18"/>
            <w:szCs w:val="18"/>
          </w:rPr>
          <w:delText>5)</w:delText>
        </w:r>
        <w:r w:rsidRPr="00590AAC" w:rsidDel="007F6087">
          <w:rPr>
            <w:rFonts w:cs="Arial"/>
            <w:sz w:val="18"/>
            <w:szCs w:val="18"/>
          </w:rPr>
          <w:delText>:1928.</w:delText>
        </w:r>
      </w:del>
    </w:p>
    <w:p w14:paraId="4C647DEF" w14:textId="0494E31C" w:rsidR="00390A01" w:rsidRPr="00590AAC" w:rsidDel="007F6087" w:rsidRDefault="00846901" w:rsidP="007F6087">
      <w:pPr>
        <w:pStyle w:val="MDPI21heading1"/>
        <w:ind w:left="0"/>
        <w:rPr>
          <w:del w:id="699" w:author="MDPI" w:date="2022-12-04T10:40:00Z"/>
          <w:rFonts w:cs="Arial"/>
          <w:color w:val="333333"/>
          <w:sz w:val="18"/>
          <w:szCs w:val="18"/>
        </w:rPr>
      </w:pPr>
      <w:del w:id="700" w:author="MDPI" w:date="2022-12-04T10:40:00Z">
        <w:r w:rsidRPr="00590AAC" w:rsidDel="007F6087">
          <w:rPr>
            <w:rFonts w:cs="Arial"/>
            <w:sz w:val="18"/>
            <w:szCs w:val="18"/>
          </w:rPr>
          <w:delText xml:space="preserve">AlMahamdy M, Riley HB. Performance Study of Different Denoising Methods for ECG Signals. </w:delText>
        </w:r>
        <w:r w:rsidRPr="00590AAC" w:rsidDel="007F6087">
          <w:rPr>
            <w:rFonts w:cs="Arial"/>
            <w:i/>
            <w:iCs/>
            <w:sz w:val="18"/>
            <w:szCs w:val="18"/>
          </w:rPr>
          <w:delText>Procedia Computer Science</w:delText>
        </w:r>
        <w:r w:rsidRPr="00590AAC" w:rsidDel="007F6087">
          <w:rPr>
            <w:rFonts w:cs="Arial"/>
            <w:sz w:val="18"/>
            <w:szCs w:val="18"/>
          </w:rPr>
          <w:delText xml:space="preserve">. </w:delText>
        </w:r>
        <w:r w:rsidRPr="00590AAC" w:rsidDel="007F6087">
          <w:rPr>
            <w:rFonts w:cs="Arial"/>
            <w:bCs/>
            <w:sz w:val="18"/>
            <w:szCs w:val="18"/>
          </w:rPr>
          <w:delText>2014</w:delText>
        </w:r>
        <w:r w:rsidRPr="00590AAC" w:rsidDel="007F6087">
          <w:rPr>
            <w:rFonts w:cs="Arial"/>
            <w:sz w:val="18"/>
            <w:szCs w:val="18"/>
          </w:rPr>
          <w:delText xml:space="preserve">; </w:delText>
        </w:r>
        <w:r w:rsidRPr="00590AAC" w:rsidDel="007F6087">
          <w:rPr>
            <w:rFonts w:cs="Arial"/>
            <w:i/>
            <w:iCs/>
            <w:sz w:val="18"/>
            <w:szCs w:val="18"/>
          </w:rPr>
          <w:delText>37</w:delText>
        </w:r>
        <w:r w:rsidRPr="00590AAC" w:rsidDel="007F6087">
          <w:rPr>
            <w:rFonts w:cs="Arial"/>
            <w:sz w:val="18"/>
            <w:szCs w:val="18"/>
          </w:rPr>
          <w:delText>:325–32.</w:delText>
        </w:r>
      </w:del>
    </w:p>
    <w:p w14:paraId="57CBC634" w14:textId="273C3E9C" w:rsidR="00390A01" w:rsidRPr="00590AAC" w:rsidDel="007F6087" w:rsidRDefault="00846901" w:rsidP="007F6087">
      <w:pPr>
        <w:pStyle w:val="MDPI21heading1"/>
        <w:ind w:left="0"/>
        <w:rPr>
          <w:del w:id="701" w:author="MDPI" w:date="2022-12-04T10:40:00Z"/>
          <w:rFonts w:cs="Arial"/>
          <w:color w:val="333333"/>
          <w:sz w:val="18"/>
          <w:szCs w:val="18"/>
        </w:rPr>
      </w:pPr>
      <w:del w:id="702" w:author="MDPI" w:date="2022-12-04T10:40:00Z">
        <w:r w:rsidRPr="00590AAC" w:rsidDel="007F6087">
          <w:rPr>
            <w:rFonts w:cs="Arial"/>
            <w:sz w:val="18"/>
            <w:szCs w:val="18"/>
          </w:rPr>
          <w:delText xml:space="preserve">M. Gusev and E. Domazet, </w:delText>
        </w:r>
        <w:r w:rsidR="00342E93" w:rsidDel="007F6087">
          <w:rPr>
            <w:rFonts w:cs="Arial"/>
            <w:sz w:val="18"/>
            <w:szCs w:val="18"/>
          </w:rPr>
          <w:delText>“</w:delText>
        </w:r>
        <w:r w:rsidRPr="00590AAC" w:rsidDel="007F6087">
          <w:rPr>
            <w:rFonts w:cs="Arial"/>
            <w:sz w:val="18"/>
            <w:szCs w:val="18"/>
          </w:rPr>
          <w:delText>Optimal DSP bandpass filtering for QRS detection,</w:delText>
        </w:r>
        <w:r w:rsidR="00342E93" w:rsidDel="007F6087">
          <w:rPr>
            <w:rFonts w:cs="Arial"/>
            <w:sz w:val="18"/>
            <w:szCs w:val="18"/>
          </w:rPr>
          <w:delText>”</w:delText>
        </w:r>
        <w:r w:rsidR="00590AAC" w:rsidRPr="00590AAC" w:rsidDel="007F6087">
          <w:rPr>
            <w:rFonts w:cs="Arial"/>
            <w:sz w:val="18"/>
            <w:szCs w:val="18"/>
          </w:rPr>
          <w:delText xml:space="preserve"> </w:delText>
        </w:r>
        <w:r w:rsidRPr="00590AAC" w:rsidDel="007F6087">
          <w:rPr>
            <w:rFonts w:cs="Arial"/>
            <w:sz w:val="18"/>
            <w:szCs w:val="18"/>
          </w:rPr>
          <w:delText xml:space="preserve">2018 </w:delText>
        </w:r>
        <w:r w:rsidRPr="00590AAC" w:rsidDel="007F6087">
          <w:rPr>
            <w:rFonts w:cs="Arial"/>
            <w:i/>
            <w:iCs/>
            <w:sz w:val="18"/>
            <w:szCs w:val="18"/>
          </w:rPr>
          <w:delText>41st International Convention on Information and Communication Technology, Electronics and Microelectronics (MIPRO),</w:delText>
        </w:r>
        <w:r w:rsidRPr="00590AAC" w:rsidDel="007F6087">
          <w:rPr>
            <w:rFonts w:cs="Arial"/>
            <w:sz w:val="18"/>
            <w:szCs w:val="18"/>
          </w:rPr>
          <w:delText xml:space="preserve"> </w:delText>
        </w:r>
        <w:r w:rsidRPr="00590AAC" w:rsidDel="007F6087">
          <w:rPr>
            <w:rFonts w:cs="Arial"/>
            <w:bCs/>
            <w:sz w:val="18"/>
            <w:szCs w:val="18"/>
          </w:rPr>
          <w:delText>2018</w:delText>
        </w:r>
        <w:r w:rsidRPr="00590AAC" w:rsidDel="007F6087">
          <w:rPr>
            <w:rFonts w:cs="Arial"/>
            <w:sz w:val="18"/>
            <w:szCs w:val="18"/>
          </w:rPr>
          <w:delText>, pp. 0303-0308, doi: 10.23919/MIPR</w:delText>
        </w:r>
        <w:r w:rsidRPr="00342E93" w:rsidDel="007F6087">
          <w:rPr>
            <w:rFonts w:cs="Arial"/>
            <w:sz w:val="18"/>
            <w:szCs w:val="18"/>
            <w:highlight w:val="yellow"/>
          </w:rPr>
          <w:delText>O.2</w:delText>
        </w:r>
        <w:r w:rsidRPr="00590AAC" w:rsidDel="007F6087">
          <w:rPr>
            <w:rFonts w:cs="Arial"/>
            <w:sz w:val="18"/>
            <w:szCs w:val="18"/>
          </w:rPr>
          <w:delText>018.8400058.</w:delText>
        </w:r>
      </w:del>
    </w:p>
    <w:p w14:paraId="20F0A57B" w14:textId="1C0D9B0B" w:rsidR="00390A01" w:rsidRPr="00590AAC" w:rsidDel="007F6087" w:rsidRDefault="00846901" w:rsidP="007F6087">
      <w:pPr>
        <w:pStyle w:val="MDPI21heading1"/>
        <w:ind w:left="0"/>
        <w:rPr>
          <w:del w:id="703" w:author="MDPI" w:date="2022-12-04T10:40:00Z"/>
          <w:rFonts w:cs="Arial"/>
          <w:color w:val="333333"/>
          <w:sz w:val="18"/>
          <w:szCs w:val="18"/>
        </w:rPr>
      </w:pPr>
      <w:del w:id="704" w:author="MDPI" w:date="2022-12-04T10:40:00Z">
        <w:r w:rsidRPr="00590AAC" w:rsidDel="007F6087">
          <w:rPr>
            <w:rFonts w:cs="Arial"/>
            <w:sz w:val="18"/>
            <w:szCs w:val="18"/>
          </w:rPr>
          <w:delText xml:space="preserve">Xu B, Liu R, Shu M, Shang X, Wang Y. An ECG Denoising Method Based on the Generative Adversarial Residual Network. </w:delText>
        </w:r>
        <w:r w:rsidRPr="00590AAC" w:rsidDel="007F6087">
          <w:rPr>
            <w:rFonts w:cs="Arial"/>
            <w:i/>
            <w:iCs/>
            <w:sz w:val="18"/>
            <w:szCs w:val="18"/>
          </w:rPr>
          <w:delText>Computational and Mathematical Methods in Medicine</w:delText>
        </w:r>
        <w:r w:rsidRPr="00590AAC" w:rsidDel="007F6087">
          <w:rPr>
            <w:rFonts w:cs="Arial"/>
            <w:sz w:val="18"/>
            <w:szCs w:val="18"/>
          </w:rPr>
          <w:delText xml:space="preserve">. </w:delText>
        </w:r>
        <w:r w:rsidRPr="00590AAC" w:rsidDel="007F6087">
          <w:rPr>
            <w:rFonts w:cs="Arial"/>
            <w:bCs/>
            <w:sz w:val="18"/>
            <w:szCs w:val="18"/>
          </w:rPr>
          <w:delText>202</w:delText>
        </w:r>
        <w:r w:rsidRPr="00342E93" w:rsidDel="007F6087">
          <w:rPr>
            <w:rFonts w:cs="Arial"/>
            <w:bCs/>
            <w:sz w:val="18"/>
            <w:szCs w:val="18"/>
            <w:highlight w:val="yellow"/>
          </w:rPr>
          <w:delText>1</w:delText>
        </w:r>
        <w:r w:rsidRPr="00342E93" w:rsidDel="007F6087">
          <w:rPr>
            <w:rFonts w:cs="Arial"/>
            <w:sz w:val="18"/>
            <w:szCs w:val="18"/>
            <w:highlight w:val="yellow"/>
          </w:rPr>
          <w:delText>(</w:delText>
        </w:r>
        <w:r w:rsidRPr="00590AAC" w:rsidDel="007F6087">
          <w:rPr>
            <w:rFonts w:cs="Arial"/>
            <w:sz w:val="18"/>
            <w:szCs w:val="18"/>
          </w:rPr>
          <w:delText>1):1-23</w:delText>
        </w:r>
      </w:del>
    </w:p>
    <w:p w14:paraId="3F39EE88" w14:textId="67559AB3" w:rsidR="00390A01" w:rsidRPr="00590AAC" w:rsidDel="007F6087" w:rsidRDefault="00846901" w:rsidP="007F6087">
      <w:pPr>
        <w:pStyle w:val="MDPI21heading1"/>
        <w:ind w:left="0"/>
        <w:rPr>
          <w:del w:id="705" w:author="MDPI" w:date="2022-12-04T10:40:00Z"/>
          <w:rFonts w:cs="Arial"/>
          <w:color w:val="333333"/>
          <w:sz w:val="18"/>
          <w:szCs w:val="18"/>
        </w:rPr>
      </w:pPr>
      <w:del w:id="706" w:author="MDPI" w:date="2022-12-04T10:40:00Z">
        <w:r w:rsidRPr="00590AAC" w:rsidDel="007F6087">
          <w:rPr>
            <w:rFonts w:cs="Arial"/>
            <w:sz w:val="18"/>
            <w:szCs w:val="18"/>
          </w:rPr>
          <w:delText xml:space="preserve">Liu R, Shu M, Chen C. ECG Signal Denoising and Reconstruction Based on Basis Pursuit. </w:delText>
        </w:r>
        <w:r w:rsidRPr="00590AAC" w:rsidDel="007F6087">
          <w:rPr>
            <w:rFonts w:cs="Arial"/>
            <w:i/>
            <w:iCs/>
            <w:sz w:val="18"/>
            <w:szCs w:val="18"/>
          </w:rPr>
          <w:delText>Applied Sciences</w:delText>
        </w:r>
        <w:r w:rsidRPr="00590AAC" w:rsidDel="007F6087">
          <w:rPr>
            <w:rFonts w:cs="Arial"/>
            <w:sz w:val="18"/>
            <w:szCs w:val="18"/>
          </w:rPr>
          <w:delText xml:space="preserve">. </w:delText>
        </w:r>
        <w:r w:rsidRPr="00590AAC" w:rsidDel="007F6087">
          <w:rPr>
            <w:rFonts w:cs="Arial"/>
            <w:bCs/>
            <w:sz w:val="18"/>
            <w:szCs w:val="18"/>
          </w:rPr>
          <w:delText>2021</w:delText>
        </w:r>
        <w:r w:rsidRPr="00590AAC" w:rsidDel="007F6087">
          <w:rPr>
            <w:rFonts w:cs="Arial"/>
            <w:sz w:val="18"/>
            <w:szCs w:val="18"/>
          </w:rPr>
          <w:delText>;</w:delText>
        </w:r>
        <w:r w:rsidRPr="00590AAC" w:rsidDel="007F6087">
          <w:rPr>
            <w:rFonts w:cs="Arial"/>
            <w:i/>
            <w:iCs/>
            <w:sz w:val="18"/>
            <w:szCs w:val="18"/>
          </w:rPr>
          <w:delText>1</w:delText>
        </w:r>
        <w:r w:rsidRPr="00342E93" w:rsidDel="007F6087">
          <w:rPr>
            <w:rFonts w:cs="Arial"/>
            <w:i/>
            <w:iCs/>
            <w:sz w:val="18"/>
            <w:szCs w:val="18"/>
            <w:highlight w:val="yellow"/>
          </w:rPr>
          <w:delText>1(</w:delText>
        </w:r>
        <w:r w:rsidRPr="00590AAC" w:rsidDel="007F6087">
          <w:rPr>
            <w:rFonts w:cs="Arial"/>
            <w:i/>
            <w:iCs/>
            <w:sz w:val="18"/>
            <w:szCs w:val="18"/>
          </w:rPr>
          <w:delText>4):</w:delText>
        </w:r>
        <w:r w:rsidRPr="00590AAC" w:rsidDel="007F6087">
          <w:rPr>
            <w:rFonts w:cs="Arial"/>
            <w:sz w:val="18"/>
            <w:szCs w:val="18"/>
          </w:rPr>
          <w:delText>1591.</w:delText>
        </w:r>
      </w:del>
    </w:p>
    <w:p w14:paraId="2B5DE1F4" w14:textId="4150B562" w:rsidR="00390A01" w:rsidRPr="00590AAC" w:rsidDel="007F6087" w:rsidRDefault="00846901" w:rsidP="007F6087">
      <w:pPr>
        <w:pStyle w:val="MDPI21heading1"/>
        <w:ind w:left="0"/>
        <w:rPr>
          <w:del w:id="707" w:author="MDPI" w:date="2022-12-04T10:40:00Z"/>
          <w:rFonts w:cs="Arial"/>
          <w:color w:val="333333"/>
          <w:sz w:val="18"/>
          <w:szCs w:val="18"/>
        </w:rPr>
      </w:pPr>
      <w:del w:id="708" w:author="MDPI" w:date="2022-12-04T10:40:00Z">
        <w:r w:rsidRPr="00590AAC" w:rsidDel="007F6087">
          <w:rPr>
            <w:rFonts w:cs="Arial"/>
            <w:sz w:val="18"/>
            <w:szCs w:val="18"/>
          </w:rPr>
          <w:delText>Aijaz Ahmad Reshi, Furqan Rustam, Arif Mehmood, Abdulaziz Alhossan, Ziyad Alrabiah, Ajaz Ahmad, Hessa Alsuwailem, Gyu Sang Choi,</w:delText>
        </w:r>
        <w:r w:rsidR="00590AAC" w:rsidRPr="00590AAC" w:rsidDel="007F6087">
          <w:rPr>
            <w:rFonts w:cs="Arial"/>
            <w:sz w:val="18"/>
            <w:szCs w:val="18"/>
          </w:rPr>
          <w:delText xml:space="preserve"> </w:delText>
        </w:r>
        <w:r w:rsidR="00342E93" w:rsidDel="007F6087">
          <w:rPr>
            <w:rFonts w:cs="Arial"/>
            <w:sz w:val="18"/>
            <w:szCs w:val="18"/>
          </w:rPr>
          <w:delText>“</w:delText>
        </w:r>
        <w:r w:rsidRPr="00590AAC" w:rsidDel="007F6087">
          <w:rPr>
            <w:rFonts w:cs="Arial"/>
            <w:sz w:val="18"/>
            <w:szCs w:val="18"/>
          </w:rPr>
          <w:delText>An Efficient CNN Model for COVID-19 Disease Detection Based on X-Ray Image Classification</w:delText>
        </w:r>
        <w:r w:rsidR="00342E93" w:rsidDel="007F6087">
          <w:rPr>
            <w:rFonts w:cs="Arial"/>
            <w:sz w:val="18"/>
            <w:szCs w:val="18"/>
          </w:rPr>
          <w:delText>”</w:delText>
        </w:r>
        <w:r w:rsidRPr="00590AAC" w:rsidDel="007F6087">
          <w:rPr>
            <w:rFonts w:cs="Arial"/>
            <w:sz w:val="18"/>
            <w:szCs w:val="18"/>
          </w:rPr>
          <w:delText>,</w:delText>
        </w:r>
        <w:r w:rsidR="00590AAC" w:rsidRPr="00590AAC" w:rsidDel="007F6087">
          <w:rPr>
            <w:rFonts w:cs="Arial"/>
            <w:sz w:val="18"/>
            <w:szCs w:val="18"/>
          </w:rPr>
          <w:delText xml:space="preserve"> </w:delText>
        </w:r>
        <w:r w:rsidRPr="00590AAC" w:rsidDel="007F6087">
          <w:rPr>
            <w:rFonts w:cs="Arial"/>
            <w:i/>
            <w:iCs/>
            <w:sz w:val="18"/>
            <w:szCs w:val="18"/>
          </w:rPr>
          <w:delText>Complexity</w:delText>
        </w:r>
        <w:r w:rsidRPr="00590AAC" w:rsidDel="007F6087">
          <w:rPr>
            <w:rFonts w:cs="Arial"/>
            <w:sz w:val="18"/>
            <w:szCs w:val="18"/>
          </w:rPr>
          <w:delText>,</w:delText>
        </w:r>
        <w:r w:rsidR="00993F66" w:rsidRPr="00590AAC" w:rsidDel="007F6087">
          <w:rPr>
            <w:rFonts w:cs="Arial"/>
            <w:sz w:val="18"/>
            <w:szCs w:val="18"/>
          </w:rPr>
          <w:delText xml:space="preserve"> </w:delText>
        </w:r>
        <w:r w:rsidR="00993F66" w:rsidRPr="00590AAC" w:rsidDel="007F6087">
          <w:rPr>
            <w:rFonts w:cs="Arial"/>
            <w:bCs/>
            <w:sz w:val="18"/>
            <w:szCs w:val="18"/>
          </w:rPr>
          <w:delText>2021</w:delText>
        </w:r>
        <w:r w:rsidR="00110A6C" w:rsidRPr="00590AAC" w:rsidDel="007F6087">
          <w:rPr>
            <w:rFonts w:cs="Arial"/>
            <w:sz w:val="18"/>
            <w:szCs w:val="18"/>
          </w:rPr>
          <w:delText>;</w:delText>
        </w:r>
        <w:r w:rsidR="00590AAC" w:rsidRPr="00590AAC" w:rsidDel="007F6087">
          <w:rPr>
            <w:rFonts w:cs="Arial"/>
            <w:sz w:val="18"/>
            <w:szCs w:val="18"/>
          </w:rPr>
          <w:delText xml:space="preserve"> </w:delText>
        </w:r>
        <w:r w:rsidRPr="00590AAC" w:rsidDel="007F6087">
          <w:rPr>
            <w:rFonts w:cs="Arial"/>
            <w:i/>
            <w:iCs/>
            <w:sz w:val="18"/>
            <w:szCs w:val="18"/>
          </w:rPr>
          <w:delText>vol.</w:delText>
        </w:r>
        <w:r w:rsidR="00590AAC" w:rsidRPr="00590AAC" w:rsidDel="007F6087">
          <w:rPr>
            <w:rFonts w:cs="Arial"/>
            <w:i/>
            <w:iCs/>
            <w:sz w:val="18"/>
            <w:szCs w:val="18"/>
          </w:rPr>
          <w:delText xml:space="preserve"> </w:delText>
        </w:r>
        <w:r w:rsidRPr="00590AAC" w:rsidDel="007F6087">
          <w:rPr>
            <w:rFonts w:cs="Arial"/>
            <w:i/>
            <w:iCs/>
            <w:sz w:val="18"/>
            <w:szCs w:val="18"/>
          </w:rPr>
          <w:delText>2021</w:delText>
        </w:r>
        <w:r w:rsidRPr="00590AAC" w:rsidDel="007F6087">
          <w:rPr>
            <w:rFonts w:cs="Arial"/>
            <w:sz w:val="18"/>
            <w:szCs w:val="18"/>
          </w:rPr>
          <w:delText>:1-12</w:delText>
        </w:r>
      </w:del>
    </w:p>
    <w:p w14:paraId="589C5D0E" w14:textId="29887F39" w:rsidR="00390A01" w:rsidRPr="00590AAC" w:rsidDel="007F6087" w:rsidRDefault="00846901" w:rsidP="007F6087">
      <w:pPr>
        <w:pStyle w:val="MDPI21heading1"/>
        <w:ind w:left="0"/>
        <w:rPr>
          <w:del w:id="709" w:author="MDPI" w:date="2022-12-04T10:40:00Z"/>
          <w:rFonts w:cs="Arial"/>
          <w:color w:val="333333"/>
          <w:sz w:val="18"/>
          <w:szCs w:val="18"/>
        </w:rPr>
      </w:pPr>
      <w:del w:id="710" w:author="MDPI" w:date="2022-12-04T10:40:00Z">
        <w:r w:rsidRPr="00590AAC" w:rsidDel="007F6087">
          <w:rPr>
            <w:rFonts w:cs="Arial"/>
            <w:sz w:val="18"/>
            <w:szCs w:val="18"/>
          </w:rPr>
          <w:delText xml:space="preserve">Giełczyk A, Marciniak A, Tarczewska M, Lutowski Z. Pre-processing methods in chest X-ray image classification. </w:delText>
        </w:r>
        <w:r w:rsidRPr="00590AAC" w:rsidDel="007F6087">
          <w:rPr>
            <w:rFonts w:cs="Arial"/>
            <w:i/>
            <w:iCs/>
            <w:sz w:val="18"/>
            <w:szCs w:val="18"/>
          </w:rPr>
          <w:delText>PloS one</w:delText>
        </w:r>
        <w:r w:rsidRPr="00590AAC" w:rsidDel="007F6087">
          <w:rPr>
            <w:rFonts w:cs="Arial"/>
            <w:sz w:val="18"/>
            <w:szCs w:val="18"/>
          </w:rPr>
          <w:delText xml:space="preserve">. </w:delText>
        </w:r>
        <w:r w:rsidRPr="00590AAC" w:rsidDel="007F6087">
          <w:rPr>
            <w:rFonts w:cs="Arial"/>
            <w:bCs/>
            <w:sz w:val="18"/>
            <w:szCs w:val="18"/>
          </w:rPr>
          <w:delText>2022</w:delText>
        </w:r>
        <w:r w:rsidRPr="00590AAC" w:rsidDel="007F6087">
          <w:rPr>
            <w:rFonts w:cs="Arial"/>
            <w:sz w:val="18"/>
            <w:szCs w:val="18"/>
          </w:rPr>
          <w:delText>;</w:delText>
        </w:r>
        <w:r w:rsidRPr="00590AAC" w:rsidDel="007F6087">
          <w:rPr>
            <w:rFonts w:cs="Arial"/>
            <w:i/>
            <w:iCs/>
            <w:sz w:val="18"/>
            <w:szCs w:val="18"/>
          </w:rPr>
          <w:delText>1</w:delText>
        </w:r>
        <w:r w:rsidRPr="00342E93" w:rsidDel="007F6087">
          <w:rPr>
            <w:rFonts w:cs="Arial"/>
            <w:i/>
            <w:iCs/>
            <w:sz w:val="18"/>
            <w:szCs w:val="18"/>
            <w:highlight w:val="yellow"/>
          </w:rPr>
          <w:delText>7(</w:delText>
        </w:r>
        <w:r w:rsidRPr="00590AAC" w:rsidDel="007F6087">
          <w:rPr>
            <w:rFonts w:cs="Arial"/>
            <w:i/>
            <w:iCs/>
            <w:sz w:val="18"/>
            <w:szCs w:val="18"/>
          </w:rPr>
          <w:delText>4):</w:delText>
        </w:r>
        <w:r w:rsidRPr="00590AAC" w:rsidDel="007F6087">
          <w:rPr>
            <w:rFonts w:cs="Arial"/>
            <w:sz w:val="18"/>
            <w:szCs w:val="18"/>
          </w:rPr>
          <w:delText xml:space="preserve"> e0265949</w:delText>
        </w:r>
      </w:del>
    </w:p>
    <w:p w14:paraId="2180ACF7" w14:textId="5444F144" w:rsidR="00390A01" w:rsidRPr="00590AAC" w:rsidDel="007F6087" w:rsidRDefault="00846901" w:rsidP="007F6087">
      <w:pPr>
        <w:pStyle w:val="MDPI21heading1"/>
        <w:ind w:left="0"/>
        <w:rPr>
          <w:del w:id="711" w:author="MDPI" w:date="2022-12-04T10:40:00Z"/>
          <w:rFonts w:cs="Arial"/>
          <w:color w:val="333333"/>
          <w:sz w:val="18"/>
          <w:szCs w:val="18"/>
        </w:rPr>
      </w:pPr>
      <w:del w:id="712" w:author="MDPI" w:date="2022-12-04T10:40:00Z">
        <w:r w:rsidRPr="00590AAC" w:rsidDel="007F6087">
          <w:rPr>
            <w:rFonts w:cs="Arial"/>
            <w:sz w:val="18"/>
            <w:szCs w:val="18"/>
          </w:rPr>
          <w:delText xml:space="preserve">Heidari M, Mirniaharikandehei S, Khuzani AZ, Danala G, Qiu Y, Zheng B. Improving the performance of CNN to predict the likelihood of COVID-19 using chest X-ray images with pre-processing algorithms. </w:delText>
        </w:r>
        <w:r w:rsidRPr="00590AAC" w:rsidDel="007F6087">
          <w:rPr>
            <w:rFonts w:cs="Arial"/>
            <w:i/>
            <w:iCs/>
            <w:sz w:val="18"/>
            <w:szCs w:val="18"/>
          </w:rPr>
          <w:delText>International Journal of Medical Informatics</w:delText>
        </w:r>
        <w:r w:rsidRPr="00590AAC" w:rsidDel="007F6087">
          <w:rPr>
            <w:rFonts w:cs="Arial"/>
            <w:sz w:val="18"/>
            <w:szCs w:val="18"/>
          </w:rPr>
          <w:delText xml:space="preserve">. </w:delText>
        </w:r>
        <w:r w:rsidRPr="00590AAC" w:rsidDel="007F6087">
          <w:rPr>
            <w:rFonts w:cs="Arial"/>
            <w:bCs/>
            <w:sz w:val="18"/>
            <w:szCs w:val="18"/>
          </w:rPr>
          <w:delText>2020</w:delText>
        </w:r>
        <w:r w:rsidRPr="00590AAC" w:rsidDel="007F6087">
          <w:rPr>
            <w:rFonts w:cs="Arial"/>
            <w:sz w:val="18"/>
            <w:szCs w:val="18"/>
          </w:rPr>
          <w:delText xml:space="preserve">; </w:delText>
        </w:r>
        <w:r w:rsidRPr="00590AAC" w:rsidDel="007F6087">
          <w:rPr>
            <w:rFonts w:cs="Arial"/>
            <w:i/>
            <w:iCs/>
            <w:sz w:val="18"/>
            <w:szCs w:val="18"/>
          </w:rPr>
          <w:delText>144</w:delText>
        </w:r>
        <w:r w:rsidRPr="00590AAC" w:rsidDel="007F6087">
          <w:rPr>
            <w:rFonts w:cs="Arial"/>
            <w:sz w:val="18"/>
            <w:szCs w:val="18"/>
          </w:rPr>
          <w:delText>:104284.</w:delText>
        </w:r>
      </w:del>
    </w:p>
    <w:p w14:paraId="78409657" w14:textId="6B3C1079" w:rsidR="00390A01" w:rsidRPr="00590AAC" w:rsidDel="007F6087" w:rsidRDefault="00846901" w:rsidP="007F6087">
      <w:pPr>
        <w:pStyle w:val="MDPI21heading1"/>
        <w:ind w:left="0"/>
        <w:rPr>
          <w:del w:id="713" w:author="MDPI" w:date="2022-12-04T10:40:00Z"/>
          <w:rFonts w:cs="Arial"/>
          <w:color w:val="333333"/>
          <w:sz w:val="18"/>
          <w:szCs w:val="18"/>
        </w:rPr>
      </w:pPr>
      <w:del w:id="714" w:author="MDPI" w:date="2022-12-04T10:40:00Z">
        <w:r w:rsidRPr="00590AAC" w:rsidDel="007F6087">
          <w:rPr>
            <w:rFonts w:cs="Arial"/>
            <w:sz w:val="18"/>
            <w:szCs w:val="18"/>
          </w:rPr>
          <w:delText xml:space="preserve">Aboussaleh I, Riffi J, Mahraz AM, Tairi H. Brain Tumor Segmentation Based on Deep Learning’s Feature Representation. </w:delText>
        </w:r>
        <w:r w:rsidRPr="00590AAC" w:rsidDel="007F6087">
          <w:rPr>
            <w:rFonts w:cs="Arial"/>
            <w:i/>
            <w:iCs/>
            <w:sz w:val="18"/>
            <w:szCs w:val="18"/>
          </w:rPr>
          <w:delText>Journal of Imaging</w:delText>
        </w:r>
        <w:r w:rsidRPr="00590AAC" w:rsidDel="007F6087">
          <w:rPr>
            <w:rFonts w:cs="Arial"/>
            <w:sz w:val="18"/>
            <w:szCs w:val="18"/>
          </w:rPr>
          <w:delText xml:space="preserve">. </w:delText>
        </w:r>
        <w:r w:rsidRPr="00590AAC" w:rsidDel="007F6087">
          <w:rPr>
            <w:rFonts w:cs="Arial"/>
            <w:bCs/>
            <w:sz w:val="18"/>
            <w:szCs w:val="18"/>
          </w:rPr>
          <w:delText>2021</w:delText>
        </w:r>
        <w:r w:rsidRPr="00590AAC" w:rsidDel="007F6087">
          <w:rPr>
            <w:rFonts w:cs="Arial"/>
            <w:sz w:val="18"/>
            <w:szCs w:val="18"/>
          </w:rPr>
          <w:delText>;</w:delText>
        </w:r>
        <w:r w:rsidRPr="00342E93" w:rsidDel="007F6087">
          <w:rPr>
            <w:rFonts w:cs="Arial"/>
            <w:i/>
            <w:iCs/>
            <w:sz w:val="18"/>
            <w:szCs w:val="18"/>
            <w:highlight w:val="yellow"/>
          </w:rPr>
          <w:delText>7(</w:delText>
        </w:r>
        <w:r w:rsidRPr="00590AAC" w:rsidDel="007F6087">
          <w:rPr>
            <w:rFonts w:cs="Arial"/>
            <w:i/>
            <w:iCs/>
            <w:sz w:val="18"/>
            <w:szCs w:val="18"/>
          </w:rPr>
          <w:delText>12)</w:delText>
        </w:r>
        <w:r w:rsidRPr="00590AAC" w:rsidDel="007F6087">
          <w:rPr>
            <w:rFonts w:cs="Arial"/>
            <w:sz w:val="18"/>
            <w:szCs w:val="18"/>
          </w:rPr>
          <w:delText>:269.</w:delText>
        </w:r>
      </w:del>
    </w:p>
    <w:p w14:paraId="5F5BA525" w14:textId="2A9B4627" w:rsidR="00390A01" w:rsidRPr="00590AAC" w:rsidDel="007F6087" w:rsidRDefault="00846901" w:rsidP="007F6087">
      <w:pPr>
        <w:pStyle w:val="MDPI21heading1"/>
        <w:ind w:left="0"/>
        <w:rPr>
          <w:del w:id="715" w:author="MDPI" w:date="2022-12-04T10:40:00Z"/>
          <w:rStyle w:val="Hyperlink"/>
          <w:rFonts w:cs="Arial"/>
          <w:color w:val="333333"/>
          <w:sz w:val="18"/>
          <w:szCs w:val="18"/>
          <w:u w:val="none"/>
        </w:rPr>
      </w:pPr>
      <w:del w:id="716" w:author="MDPI" w:date="2022-12-04T10:40:00Z">
        <w:r w:rsidRPr="00590AAC" w:rsidDel="007F6087">
          <w:rPr>
            <w:rFonts w:cs="Arial"/>
            <w:sz w:val="18"/>
            <w:szCs w:val="18"/>
          </w:rPr>
          <w:delText>Woźniak, M., Siłka, J. &amp; Wieczorek, M. Deep neural network correlation learning mechanism for CT brain tumor detection.</w:delText>
        </w:r>
        <w:r w:rsidR="00590AAC" w:rsidRPr="00590AAC" w:rsidDel="007F6087">
          <w:rPr>
            <w:rFonts w:cs="Arial"/>
            <w:sz w:val="18"/>
            <w:szCs w:val="18"/>
          </w:rPr>
          <w:delText xml:space="preserve"> </w:delText>
        </w:r>
        <w:r w:rsidRPr="00590AAC" w:rsidDel="007F6087">
          <w:rPr>
            <w:rFonts w:cs="Arial"/>
            <w:i/>
            <w:iCs/>
            <w:sz w:val="18"/>
            <w:szCs w:val="18"/>
          </w:rPr>
          <w:delText>Neural Comput &amp; Applic</w:delText>
        </w:r>
        <w:r w:rsidR="00590AAC" w:rsidRPr="00590AAC" w:rsidDel="007F6087">
          <w:rPr>
            <w:rFonts w:cs="Arial"/>
            <w:sz w:val="18"/>
            <w:szCs w:val="18"/>
          </w:rPr>
          <w:delText xml:space="preserve"> </w:delText>
        </w:r>
        <w:r w:rsidRPr="00590AAC" w:rsidDel="007F6087">
          <w:rPr>
            <w:rFonts w:cs="Arial"/>
            <w:bCs/>
            <w:sz w:val="18"/>
            <w:szCs w:val="18"/>
          </w:rPr>
          <w:delText>(2021)</w:delText>
        </w:r>
        <w:r w:rsidRPr="00590AAC" w:rsidDel="007F6087">
          <w:rPr>
            <w:rFonts w:cs="Arial"/>
            <w:sz w:val="18"/>
            <w:szCs w:val="18"/>
          </w:rPr>
          <w:delText xml:space="preserve">. </w:delText>
        </w:r>
        <w:r w:rsidR="000654E9" w:rsidDel="007F6087">
          <w:rPr>
            <w:rStyle w:val="Hyperlink"/>
            <w:rFonts w:cs="Arial"/>
            <w:sz w:val="18"/>
            <w:szCs w:val="18"/>
          </w:rPr>
          <w:fldChar w:fldCharType="begin"/>
        </w:r>
        <w:r w:rsidR="000654E9" w:rsidDel="007F6087">
          <w:rPr>
            <w:rStyle w:val="Hyperlink"/>
            <w:rFonts w:cs="Arial"/>
            <w:sz w:val="18"/>
            <w:szCs w:val="18"/>
          </w:rPr>
          <w:delInstrText xml:space="preserve"> HYPERLINK "https://doi.org/10.1007/s00521-021-05841-x" </w:delInstrText>
        </w:r>
        <w:r w:rsidR="000654E9" w:rsidDel="007F6087">
          <w:rPr>
            <w:rStyle w:val="Hyperlink"/>
            <w:rFonts w:cs="Arial"/>
            <w:sz w:val="18"/>
            <w:szCs w:val="18"/>
          </w:rPr>
          <w:fldChar w:fldCharType="separate"/>
        </w:r>
        <w:r w:rsidR="00390A01" w:rsidRPr="00590AAC" w:rsidDel="007F6087">
          <w:rPr>
            <w:rStyle w:val="Hyperlink"/>
            <w:rFonts w:cs="Arial"/>
            <w:sz w:val="18"/>
            <w:szCs w:val="18"/>
          </w:rPr>
          <w:delText>https://doi.org/10.1007/s00521-021-05841-x</w:delText>
        </w:r>
        <w:r w:rsidR="000654E9" w:rsidDel="007F6087">
          <w:rPr>
            <w:rStyle w:val="Hyperlink"/>
            <w:rFonts w:cs="Arial"/>
            <w:sz w:val="18"/>
            <w:szCs w:val="18"/>
          </w:rPr>
          <w:fldChar w:fldCharType="end"/>
        </w:r>
      </w:del>
    </w:p>
    <w:p w14:paraId="00727BE5" w14:textId="7807A574" w:rsidR="00390A01" w:rsidRPr="00590AAC" w:rsidDel="007F6087" w:rsidRDefault="00846901" w:rsidP="007F6087">
      <w:pPr>
        <w:pStyle w:val="MDPI21heading1"/>
        <w:ind w:left="0"/>
        <w:rPr>
          <w:del w:id="717" w:author="MDPI" w:date="2022-12-04T10:40:00Z"/>
          <w:rFonts w:cs="Arial"/>
          <w:color w:val="333333"/>
          <w:sz w:val="18"/>
          <w:szCs w:val="18"/>
        </w:rPr>
      </w:pPr>
      <w:del w:id="718" w:author="MDPI" w:date="2022-12-04T10:40:00Z">
        <w:r w:rsidRPr="00590AAC" w:rsidDel="007F6087">
          <w:rPr>
            <w:rFonts w:cs="Arial"/>
            <w:sz w:val="18"/>
            <w:szCs w:val="18"/>
          </w:rPr>
          <w:lastRenderedPageBreak/>
          <w:delText xml:space="preserve">Litjens G, Ciompi F, Wolterink JM, de Vos BD, Leiner T, Teuwen J, et al. State-of-the-Art Deep Learning in Cardiovascular Image Analysis. </w:delText>
        </w:r>
        <w:r w:rsidRPr="00590AAC" w:rsidDel="007F6087">
          <w:rPr>
            <w:rFonts w:cs="Arial"/>
            <w:i/>
            <w:iCs/>
            <w:sz w:val="18"/>
            <w:szCs w:val="18"/>
          </w:rPr>
          <w:delText>JACC: Cardiovascular Imaging</w:delText>
        </w:r>
        <w:r w:rsidRPr="00590AAC" w:rsidDel="007F6087">
          <w:rPr>
            <w:rFonts w:cs="Arial"/>
            <w:sz w:val="18"/>
            <w:szCs w:val="18"/>
          </w:rPr>
          <w:delText xml:space="preserve">. </w:delText>
        </w:r>
        <w:r w:rsidRPr="00590AAC" w:rsidDel="007F6087">
          <w:rPr>
            <w:rFonts w:cs="Arial"/>
            <w:bCs/>
            <w:sz w:val="18"/>
            <w:szCs w:val="18"/>
          </w:rPr>
          <w:delText>2019</w:delText>
        </w:r>
        <w:r w:rsidRPr="00590AAC" w:rsidDel="007F6087">
          <w:rPr>
            <w:rFonts w:cs="Arial"/>
            <w:sz w:val="18"/>
            <w:szCs w:val="18"/>
          </w:rPr>
          <w:delText>;</w:delText>
        </w:r>
        <w:r w:rsidRPr="00590AAC" w:rsidDel="007F6087">
          <w:rPr>
            <w:rFonts w:cs="Arial"/>
            <w:i/>
            <w:iCs/>
            <w:sz w:val="18"/>
            <w:szCs w:val="18"/>
          </w:rPr>
          <w:delText>1</w:delText>
        </w:r>
        <w:r w:rsidRPr="00342E93" w:rsidDel="007F6087">
          <w:rPr>
            <w:rFonts w:cs="Arial"/>
            <w:i/>
            <w:iCs/>
            <w:sz w:val="18"/>
            <w:szCs w:val="18"/>
            <w:highlight w:val="yellow"/>
          </w:rPr>
          <w:delText>2(</w:delText>
        </w:r>
        <w:r w:rsidRPr="00590AAC" w:rsidDel="007F6087">
          <w:rPr>
            <w:rFonts w:cs="Arial"/>
            <w:i/>
            <w:iCs/>
            <w:sz w:val="18"/>
            <w:szCs w:val="18"/>
          </w:rPr>
          <w:delText>8)</w:delText>
        </w:r>
        <w:r w:rsidRPr="00590AAC" w:rsidDel="007F6087">
          <w:rPr>
            <w:rFonts w:cs="Arial"/>
            <w:sz w:val="18"/>
            <w:szCs w:val="18"/>
          </w:rPr>
          <w:delText>:1549–65.</w:delText>
        </w:r>
      </w:del>
    </w:p>
    <w:p w14:paraId="640FBE98" w14:textId="0CCF9FE7" w:rsidR="00390A01" w:rsidRPr="00590AAC" w:rsidDel="007F6087" w:rsidRDefault="00846901" w:rsidP="007F6087">
      <w:pPr>
        <w:pStyle w:val="MDPI21heading1"/>
        <w:ind w:left="0"/>
        <w:rPr>
          <w:del w:id="719" w:author="MDPI" w:date="2022-12-04T10:40:00Z"/>
          <w:rFonts w:cs="Arial"/>
          <w:color w:val="333333"/>
          <w:sz w:val="18"/>
          <w:szCs w:val="18"/>
        </w:rPr>
      </w:pPr>
      <w:del w:id="720" w:author="MDPI" w:date="2022-12-04T10:40:00Z">
        <w:r w:rsidRPr="00590AAC" w:rsidDel="007F6087">
          <w:rPr>
            <w:rFonts w:cs="Arial"/>
            <w:sz w:val="18"/>
            <w:szCs w:val="18"/>
          </w:rPr>
          <w:delText xml:space="preserve">Nurmaini S, Tondas AE, Darmawahyuni A, Rachmatullah MN, Effendi J, Firdaus F, et al. Electrocardiogram signal classification for automated delineation using bidirectional long short-term memory. </w:delText>
        </w:r>
        <w:r w:rsidRPr="00590AAC" w:rsidDel="007F6087">
          <w:rPr>
            <w:rFonts w:cs="Arial"/>
            <w:i/>
            <w:iCs/>
            <w:sz w:val="18"/>
            <w:szCs w:val="18"/>
          </w:rPr>
          <w:delText>Informatics in Medicine Unlocked</w:delText>
        </w:r>
        <w:r w:rsidRPr="00590AAC" w:rsidDel="007F6087">
          <w:rPr>
            <w:rFonts w:cs="Arial"/>
            <w:sz w:val="18"/>
            <w:szCs w:val="18"/>
          </w:rPr>
          <w:delText xml:space="preserve">. </w:delText>
        </w:r>
        <w:r w:rsidRPr="00590AAC" w:rsidDel="007F6087">
          <w:rPr>
            <w:rFonts w:cs="Arial"/>
            <w:bCs/>
            <w:sz w:val="18"/>
            <w:szCs w:val="18"/>
          </w:rPr>
          <w:delText>2021</w:delText>
        </w:r>
        <w:r w:rsidRPr="00590AAC" w:rsidDel="007F6087">
          <w:rPr>
            <w:rFonts w:cs="Arial"/>
            <w:sz w:val="18"/>
            <w:szCs w:val="18"/>
          </w:rPr>
          <w:delText xml:space="preserve">; </w:delText>
        </w:r>
        <w:r w:rsidRPr="00590AAC" w:rsidDel="007F6087">
          <w:rPr>
            <w:rFonts w:cs="Arial"/>
            <w:i/>
            <w:iCs/>
            <w:sz w:val="18"/>
            <w:szCs w:val="18"/>
          </w:rPr>
          <w:delText>22</w:delText>
        </w:r>
        <w:r w:rsidRPr="00590AAC" w:rsidDel="007F6087">
          <w:rPr>
            <w:rFonts w:cs="Arial"/>
            <w:sz w:val="18"/>
            <w:szCs w:val="18"/>
          </w:rPr>
          <w:delText>:100507.</w:delText>
        </w:r>
      </w:del>
    </w:p>
    <w:p w14:paraId="7A657ED0" w14:textId="55B3F6F7" w:rsidR="00390A01" w:rsidRPr="00590AAC" w:rsidDel="007F6087" w:rsidRDefault="00846901" w:rsidP="007F6087">
      <w:pPr>
        <w:pStyle w:val="MDPI21heading1"/>
        <w:ind w:left="0"/>
        <w:rPr>
          <w:del w:id="721" w:author="MDPI" w:date="2022-12-04T10:40:00Z"/>
          <w:rFonts w:cs="Arial"/>
          <w:color w:val="333333"/>
          <w:sz w:val="18"/>
          <w:szCs w:val="18"/>
        </w:rPr>
      </w:pPr>
      <w:del w:id="722" w:author="MDPI" w:date="2022-12-04T10:40:00Z">
        <w:r w:rsidRPr="004624ED" w:rsidDel="007F6087">
          <w:rPr>
            <w:rFonts w:cs="Arial"/>
            <w:sz w:val="18"/>
            <w:szCs w:val="18"/>
            <w:lang w:val="es-ES"/>
          </w:rPr>
          <w:delText xml:space="preserve">Fang Y, Shi J, Huang Y, Zeng T, Ye Y, Su L, et al. </w:delText>
        </w:r>
        <w:r w:rsidRPr="00590AAC" w:rsidDel="007F6087">
          <w:rPr>
            <w:rFonts w:cs="Arial"/>
            <w:sz w:val="18"/>
            <w:szCs w:val="18"/>
          </w:rPr>
          <w:delText xml:space="preserve">Electrocardiogram Signal Classification in the Diagnosis of Heart Disease Based on RBF Neural Network. </w:delText>
        </w:r>
        <w:r w:rsidRPr="00590AAC" w:rsidDel="007F6087">
          <w:rPr>
            <w:rFonts w:cs="Arial"/>
            <w:i/>
            <w:iCs/>
            <w:sz w:val="18"/>
            <w:szCs w:val="18"/>
          </w:rPr>
          <w:delText>Computational and Mathematical Methods in Medicine</w:delText>
        </w:r>
        <w:r w:rsidRPr="00590AAC" w:rsidDel="007F6087">
          <w:rPr>
            <w:rFonts w:cs="Arial"/>
            <w:sz w:val="18"/>
            <w:szCs w:val="18"/>
          </w:rPr>
          <w:delText>.</w:delText>
        </w:r>
        <w:r w:rsidR="0015715F" w:rsidRPr="00590AAC" w:rsidDel="007F6087">
          <w:rPr>
            <w:rFonts w:cs="Arial"/>
            <w:sz w:val="18"/>
            <w:szCs w:val="18"/>
          </w:rPr>
          <w:delText xml:space="preserve"> </w:delText>
        </w:r>
        <w:r w:rsidR="0015715F" w:rsidRPr="00590AAC" w:rsidDel="007F6087">
          <w:rPr>
            <w:rFonts w:cs="Arial"/>
            <w:bCs/>
            <w:sz w:val="18"/>
            <w:szCs w:val="18"/>
          </w:rPr>
          <w:delText>2022</w:delText>
        </w:r>
        <w:r w:rsidR="00110A6C" w:rsidRPr="00590AAC" w:rsidDel="007F6087">
          <w:rPr>
            <w:rFonts w:cs="Arial"/>
            <w:sz w:val="18"/>
            <w:szCs w:val="18"/>
          </w:rPr>
          <w:delText>;</w:delText>
        </w:r>
        <w:r w:rsidRPr="00590AAC" w:rsidDel="007F6087">
          <w:rPr>
            <w:rFonts w:cs="Arial"/>
            <w:sz w:val="18"/>
            <w:szCs w:val="18"/>
          </w:rPr>
          <w:delText xml:space="preserve"> </w:delText>
        </w:r>
        <w:r w:rsidRPr="00590AAC" w:rsidDel="007F6087">
          <w:rPr>
            <w:rFonts w:cs="Arial"/>
            <w:i/>
            <w:iCs/>
            <w:sz w:val="18"/>
            <w:szCs w:val="18"/>
          </w:rPr>
          <w:delText>202</w:delText>
        </w:r>
        <w:r w:rsidRPr="00342E93" w:rsidDel="007F6087">
          <w:rPr>
            <w:rFonts w:cs="Arial"/>
            <w:i/>
            <w:iCs/>
            <w:sz w:val="18"/>
            <w:szCs w:val="18"/>
            <w:highlight w:val="yellow"/>
          </w:rPr>
          <w:delText>2(</w:delText>
        </w:r>
        <w:r w:rsidRPr="00590AAC" w:rsidDel="007F6087">
          <w:rPr>
            <w:rFonts w:cs="Arial"/>
            <w:i/>
            <w:iCs/>
            <w:sz w:val="18"/>
            <w:szCs w:val="18"/>
          </w:rPr>
          <w:delText>9)</w:delText>
        </w:r>
        <w:r w:rsidRPr="00590AAC" w:rsidDel="007F6087">
          <w:rPr>
            <w:rFonts w:cs="Arial"/>
            <w:sz w:val="18"/>
            <w:szCs w:val="18"/>
          </w:rPr>
          <w:delText>:1-9</w:delText>
        </w:r>
      </w:del>
    </w:p>
    <w:p w14:paraId="0E038DF9" w14:textId="65519FA6" w:rsidR="00390A01" w:rsidRPr="00590AAC" w:rsidDel="007F6087" w:rsidRDefault="00846901" w:rsidP="007F6087">
      <w:pPr>
        <w:pStyle w:val="MDPI21heading1"/>
        <w:ind w:left="0"/>
        <w:rPr>
          <w:del w:id="723" w:author="MDPI" w:date="2022-12-04T10:40:00Z"/>
          <w:rFonts w:cs="Arial"/>
          <w:color w:val="333333"/>
          <w:sz w:val="18"/>
          <w:szCs w:val="18"/>
        </w:rPr>
      </w:pPr>
      <w:del w:id="724" w:author="MDPI" w:date="2022-12-04T10:40:00Z">
        <w:r w:rsidRPr="00590AAC" w:rsidDel="007F6087">
          <w:rPr>
            <w:rFonts w:cs="Arial"/>
            <w:sz w:val="18"/>
            <w:szCs w:val="18"/>
          </w:rPr>
          <w:delText xml:space="preserve">Fariha MAZ, Ikeura R, Hayakawa S, Tsutsumi S. Analysis of Pan-Tompkins Algorithm Performance with Noisy ECG Signals. </w:delText>
        </w:r>
        <w:r w:rsidRPr="00590AAC" w:rsidDel="007F6087">
          <w:rPr>
            <w:rFonts w:cs="Arial"/>
            <w:i/>
            <w:iCs/>
            <w:sz w:val="18"/>
            <w:szCs w:val="18"/>
          </w:rPr>
          <w:delText>Journal of Physics: Conference Series</w:delText>
        </w:r>
        <w:r w:rsidRPr="00590AAC" w:rsidDel="007F6087">
          <w:rPr>
            <w:rFonts w:cs="Arial"/>
            <w:sz w:val="18"/>
            <w:szCs w:val="18"/>
          </w:rPr>
          <w:delText xml:space="preserve">. </w:delText>
        </w:r>
        <w:r w:rsidRPr="00590AAC" w:rsidDel="007F6087">
          <w:rPr>
            <w:rFonts w:cs="Arial"/>
            <w:bCs/>
            <w:sz w:val="18"/>
            <w:szCs w:val="18"/>
          </w:rPr>
          <w:delText>2020</w:delText>
        </w:r>
        <w:r w:rsidRPr="00590AAC" w:rsidDel="007F6087">
          <w:rPr>
            <w:rFonts w:cs="Arial"/>
            <w:sz w:val="18"/>
            <w:szCs w:val="18"/>
          </w:rPr>
          <w:delText xml:space="preserve">; </w:delText>
        </w:r>
        <w:r w:rsidRPr="00590AAC" w:rsidDel="007F6087">
          <w:rPr>
            <w:rFonts w:cs="Arial"/>
            <w:i/>
            <w:iCs/>
            <w:sz w:val="18"/>
            <w:szCs w:val="18"/>
          </w:rPr>
          <w:delText>153</w:delText>
        </w:r>
        <w:r w:rsidRPr="00342E93" w:rsidDel="007F6087">
          <w:rPr>
            <w:rFonts w:cs="Arial"/>
            <w:i/>
            <w:iCs/>
            <w:sz w:val="18"/>
            <w:szCs w:val="18"/>
            <w:highlight w:val="yellow"/>
          </w:rPr>
          <w:delText>2(</w:delText>
        </w:r>
        <w:r w:rsidRPr="00590AAC" w:rsidDel="007F6087">
          <w:rPr>
            <w:rFonts w:cs="Arial"/>
            <w:i/>
            <w:iCs/>
            <w:sz w:val="18"/>
            <w:szCs w:val="18"/>
          </w:rPr>
          <w:delText>1).</w:delText>
        </w:r>
      </w:del>
    </w:p>
    <w:p w14:paraId="31DF934B" w14:textId="7D5AC6D4" w:rsidR="00390A01" w:rsidRPr="00590AAC" w:rsidDel="007F6087" w:rsidRDefault="00846901" w:rsidP="007F6087">
      <w:pPr>
        <w:pStyle w:val="MDPI21heading1"/>
        <w:ind w:left="0"/>
        <w:rPr>
          <w:del w:id="725" w:author="MDPI" w:date="2022-12-04T10:40:00Z"/>
          <w:rFonts w:cs="Arial"/>
          <w:color w:val="333333"/>
          <w:sz w:val="18"/>
          <w:szCs w:val="18"/>
        </w:rPr>
      </w:pPr>
      <w:del w:id="726" w:author="MDPI" w:date="2022-12-04T10:40:00Z">
        <w:r w:rsidRPr="00590AAC" w:rsidDel="007F6087">
          <w:rPr>
            <w:rFonts w:cs="Arial"/>
            <w:sz w:val="18"/>
            <w:szCs w:val="18"/>
          </w:rPr>
          <w:delText xml:space="preserve">Atal DK, Singh M. Arrhythmia Classification with ECG signals based on the Optimization-Enabled Deep Convolutional Neural Network. </w:delText>
        </w:r>
        <w:r w:rsidRPr="00590AAC" w:rsidDel="007F6087">
          <w:rPr>
            <w:rFonts w:cs="Arial"/>
            <w:i/>
            <w:iCs/>
            <w:sz w:val="18"/>
            <w:szCs w:val="18"/>
          </w:rPr>
          <w:delText>Computer Methods and Programs in Biomedicine</w:delText>
        </w:r>
        <w:r w:rsidRPr="00590AAC" w:rsidDel="007F6087">
          <w:rPr>
            <w:rFonts w:cs="Arial"/>
            <w:sz w:val="18"/>
            <w:szCs w:val="18"/>
          </w:rPr>
          <w:delText xml:space="preserve">. </w:delText>
        </w:r>
        <w:r w:rsidRPr="00590AAC" w:rsidDel="007F6087">
          <w:rPr>
            <w:rFonts w:cs="Arial"/>
            <w:bCs/>
            <w:sz w:val="18"/>
            <w:szCs w:val="18"/>
          </w:rPr>
          <w:delText>2020</w:delText>
        </w:r>
        <w:r w:rsidRPr="00590AAC" w:rsidDel="007F6087">
          <w:rPr>
            <w:rFonts w:cs="Arial"/>
            <w:sz w:val="18"/>
            <w:szCs w:val="18"/>
          </w:rPr>
          <w:delText>;</w:delText>
        </w:r>
        <w:r w:rsidRPr="00590AAC" w:rsidDel="007F6087">
          <w:rPr>
            <w:rFonts w:cs="Arial"/>
            <w:i/>
            <w:iCs/>
            <w:sz w:val="18"/>
            <w:szCs w:val="18"/>
          </w:rPr>
          <w:delText>196</w:delText>
        </w:r>
        <w:r w:rsidRPr="00590AAC" w:rsidDel="007F6087">
          <w:rPr>
            <w:rFonts w:cs="Arial"/>
            <w:sz w:val="18"/>
            <w:szCs w:val="18"/>
          </w:rPr>
          <w:delText>:105607. doi: 10.1016/j.cmp</w:delText>
        </w:r>
        <w:r w:rsidRPr="00342E93" w:rsidDel="007F6087">
          <w:rPr>
            <w:rFonts w:cs="Arial"/>
            <w:sz w:val="18"/>
            <w:szCs w:val="18"/>
            <w:highlight w:val="yellow"/>
          </w:rPr>
          <w:delText>b.2</w:delText>
        </w:r>
        <w:r w:rsidRPr="00590AAC" w:rsidDel="007F6087">
          <w:rPr>
            <w:rFonts w:cs="Arial"/>
            <w:sz w:val="18"/>
            <w:szCs w:val="18"/>
          </w:rPr>
          <w:delText>020.105607. PMID: 32593973.</w:delText>
        </w:r>
      </w:del>
    </w:p>
    <w:p w14:paraId="265642FF" w14:textId="70CF1AAA" w:rsidR="00390A01" w:rsidRPr="00590AAC" w:rsidDel="007F6087" w:rsidRDefault="00846901" w:rsidP="007F6087">
      <w:pPr>
        <w:pStyle w:val="MDPI21heading1"/>
        <w:ind w:left="0"/>
        <w:rPr>
          <w:del w:id="727" w:author="MDPI" w:date="2022-12-04T10:40:00Z"/>
          <w:rFonts w:cs="Arial"/>
          <w:color w:val="333333"/>
          <w:sz w:val="18"/>
          <w:szCs w:val="18"/>
        </w:rPr>
      </w:pPr>
      <w:del w:id="728" w:author="MDPI" w:date="2022-12-04T10:40:00Z">
        <w:r w:rsidRPr="00590AAC" w:rsidDel="007F6087">
          <w:rPr>
            <w:rFonts w:cs="Arial"/>
            <w:sz w:val="18"/>
            <w:szCs w:val="18"/>
          </w:rPr>
          <w:delText xml:space="preserve">Bat algorithm. Wikipedia. 2020. Available from: </w:delText>
        </w:r>
        <w:r w:rsidR="000654E9" w:rsidDel="007F6087">
          <w:rPr>
            <w:rStyle w:val="Hyperlink"/>
            <w:rFonts w:cs="Arial"/>
            <w:sz w:val="18"/>
            <w:szCs w:val="18"/>
          </w:rPr>
          <w:fldChar w:fldCharType="begin"/>
        </w:r>
        <w:r w:rsidR="000654E9" w:rsidDel="007F6087">
          <w:rPr>
            <w:rStyle w:val="Hyperlink"/>
            <w:rFonts w:cs="Arial"/>
            <w:sz w:val="18"/>
            <w:szCs w:val="18"/>
          </w:rPr>
          <w:delInstrText xml:space="preserve"> HYPERLINK "https://en.wikipedia.org/wiki/Bat_algorithm" \h </w:delInstrText>
        </w:r>
        <w:r w:rsidR="000654E9" w:rsidDel="007F6087">
          <w:rPr>
            <w:rStyle w:val="Hyperlink"/>
            <w:rFonts w:cs="Arial"/>
            <w:sz w:val="18"/>
            <w:szCs w:val="18"/>
          </w:rPr>
          <w:fldChar w:fldCharType="separate"/>
        </w:r>
        <w:r w:rsidRPr="00590AAC" w:rsidDel="007F6087">
          <w:rPr>
            <w:rStyle w:val="Hyperlink"/>
            <w:rFonts w:cs="Arial"/>
            <w:sz w:val="18"/>
            <w:szCs w:val="18"/>
          </w:rPr>
          <w:delText>https://en.wikipedia.org/wiki/Bat_algorithm</w:delText>
        </w:r>
        <w:r w:rsidR="000654E9" w:rsidDel="007F6087">
          <w:rPr>
            <w:rStyle w:val="Hyperlink"/>
            <w:rFonts w:cs="Arial"/>
            <w:sz w:val="18"/>
            <w:szCs w:val="18"/>
          </w:rPr>
          <w:fldChar w:fldCharType="end"/>
        </w:r>
        <w:r w:rsidRPr="00590AAC" w:rsidDel="007F6087">
          <w:rPr>
            <w:rFonts w:cs="Arial"/>
            <w:sz w:val="18"/>
            <w:szCs w:val="18"/>
          </w:rPr>
          <w:delText xml:space="preserve"> Accessed on: 5th July 2022.</w:delText>
        </w:r>
      </w:del>
    </w:p>
    <w:p w14:paraId="32A39272" w14:textId="03CA7C96" w:rsidR="00390A01" w:rsidRPr="00590AAC" w:rsidDel="007F6087" w:rsidRDefault="00846901" w:rsidP="007F6087">
      <w:pPr>
        <w:pStyle w:val="MDPI21heading1"/>
        <w:ind w:left="0"/>
        <w:rPr>
          <w:del w:id="729" w:author="MDPI" w:date="2022-12-04T10:40:00Z"/>
          <w:rFonts w:cs="Arial"/>
          <w:color w:val="333333"/>
          <w:sz w:val="18"/>
          <w:szCs w:val="18"/>
        </w:rPr>
      </w:pPr>
      <w:del w:id="730" w:author="MDPI" w:date="2022-12-04T10:40:00Z">
        <w:r w:rsidRPr="00590AAC" w:rsidDel="007F6087">
          <w:rPr>
            <w:rFonts w:cs="Arial"/>
            <w:sz w:val="18"/>
            <w:szCs w:val="18"/>
          </w:rPr>
          <w:delText xml:space="preserve">Huang J, Chen B, Yao B, He W. ECG Arrhythmia Classification Using STFT-Based Spectrogram and Convolutional Neural Network. </w:delText>
        </w:r>
        <w:r w:rsidRPr="00590AAC" w:rsidDel="007F6087">
          <w:rPr>
            <w:rFonts w:cs="Arial"/>
            <w:i/>
            <w:iCs/>
            <w:sz w:val="18"/>
            <w:szCs w:val="18"/>
          </w:rPr>
          <w:delText>IEEE Access</w:delText>
        </w:r>
        <w:r w:rsidRPr="00590AAC" w:rsidDel="007F6087">
          <w:rPr>
            <w:rFonts w:cs="Arial"/>
            <w:sz w:val="18"/>
            <w:szCs w:val="18"/>
          </w:rPr>
          <w:delText xml:space="preserve">. </w:delText>
        </w:r>
        <w:r w:rsidRPr="00590AAC" w:rsidDel="007F6087">
          <w:rPr>
            <w:rFonts w:cs="Arial"/>
            <w:bCs/>
            <w:sz w:val="18"/>
            <w:szCs w:val="18"/>
          </w:rPr>
          <w:delText>2019</w:delText>
        </w:r>
        <w:r w:rsidRPr="00590AAC" w:rsidDel="007F6087">
          <w:rPr>
            <w:rFonts w:cs="Arial"/>
            <w:sz w:val="18"/>
            <w:szCs w:val="18"/>
          </w:rPr>
          <w:delText xml:space="preserve">; </w:delText>
        </w:r>
        <w:r w:rsidRPr="00590AAC" w:rsidDel="007F6087">
          <w:rPr>
            <w:rFonts w:cs="Arial"/>
            <w:i/>
            <w:iCs/>
            <w:sz w:val="18"/>
            <w:szCs w:val="18"/>
          </w:rPr>
          <w:delText>7</w:delText>
        </w:r>
        <w:r w:rsidRPr="00590AAC" w:rsidDel="007F6087">
          <w:rPr>
            <w:rFonts w:cs="Arial"/>
            <w:sz w:val="18"/>
            <w:szCs w:val="18"/>
          </w:rPr>
          <w:delText>:92871–80.</w:delText>
        </w:r>
      </w:del>
    </w:p>
    <w:p w14:paraId="14AFA6FF" w14:textId="7C0DF009" w:rsidR="00390A01" w:rsidRPr="00590AAC" w:rsidDel="007F6087" w:rsidRDefault="00846901" w:rsidP="007F6087">
      <w:pPr>
        <w:pStyle w:val="MDPI21heading1"/>
        <w:ind w:left="0"/>
        <w:rPr>
          <w:del w:id="731" w:author="MDPI" w:date="2022-12-04T10:40:00Z"/>
          <w:rFonts w:cs="Arial"/>
          <w:color w:val="333333"/>
          <w:sz w:val="18"/>
          <w:szCs w:val="18"/>
        </w:rPr>
      </w:pPr>
      <w:del w:id="732" w:author="MDPI" w:date="2022-12-04T10:40:00Z">
        <w:r w:rsidRPr="00590AAC" w:rsidDel="007F6087">
          <w:rPr>
            <w:rFonts w:cs="Arial"/>
            <w:sz w:val="18"/>
            <w:szCs w:val="18"/>
          </w:rPr>
          <w:delText xml:space="preserve">Ullah A, Anwar SM, Bilal M, Mehmood RM. Classification of Arrhythmia by Using Deep Learning with 2-D ECG Spectral Image Representation. </w:delText>
        </w:r>
        <w:r w:rsidRPr="00590AAC" w:rsidDel="007F6087">
          <w:rPr>
            <w:rFonts w:cs="Arial"/>
            <w:i/>
            <w:iCs/>
            <w:sz w:val="18"/>
            <w:szCs w:val="18"/>
          </w:rPr>
          <w:delText>Remote Sensing</w:delText>
        </w:r>
        <w:r w:rsidRPr="00590AAC" w:rsidDel="007F6087">
          <w:rPr>
            <w:rFonts w:cs="Arial"/>
            <w:sz w:val="18"/>
            <w:szCs w:val="18"/>
          </w:rPr>
          <w:delText xml:space="preserve">. </w:delText>
        </w:r>
        <w:r w:rsidRPr="00590AAC" w:rsidDel="007F6087">
          <w:rPr>
            <w:rFonts w:cs="Arial"/>
            <w:bCs/>
            <w:sz w:val="18"/>
            <w:szCs w:val="18"/>
          </w:rPr>
          <w:delText>2020</w:delText>
        </w:r>
        <w:r w:rsidRPr="00590AAC" w:rsidDel="007F6087">
          <w:rPr>
            <w:rFonts w:cs="Arial"/>
            <w:sz w:val="18"/>
            <w:szCs w:val="18"/>
          </w:rPr>
          <w:delText>;</w:delText>
        </w:r>
        <w:r w:rsidRPr="00590AAC" w:rsidDel="007F6087">
          <w:rPr>
            <w:rFonts w:cs="Arial"/>
            <w:i/>
            <w:iCs/>
            <w:sz w:val="18"/>
            <w:szCs w:val="18"/>
          </w:rPr>
          <w:delText>1</w:delText>
        </w:r>
        <w:r w:rsidRPr="00342E93" w:rsidDel="007F6087">
          <w:rPr>
            <w:rFonts w:cs="Arial"/>
            <w:i/>
            <w:iCs/>
            <w:sz w:val="18"/>
            <w:szCs w:val="18"/>
            <w:highlight w:val="yellow"/>
          </w:rPr>
          <w:delText>2(</w:delText>
        </w:r>
        <w:r w:rsidRPr="00590AAC" w:rsidDel="007F6087">
          <w:rPr>
            <w:rFonts w:cs="Arial"/>
            <w:i/>
            <w:iCs/>
            <w:sz w:val="18"/>
            <w:szCs w:val="18"/>
          </w:rPr>
          <w:delText>10)</w:delText>
        </w:r>
        <w:r w:rsidRPr="00590AAC" w:rsidDel="007F6087">
          <w:rPr>
            <w:rFonts w:cs="Arial"/>
            <w:sz w:val="18"/>
            <w:szCs w:val="18"/>
          </w:rPr>
          <w:delText>:1685.</w:delText>
        </w:r>
      </w:del>
    </w:p>
    <w:p w14:paraId="1F8D2AE8" w14:textId="04200208" w:rsidR="00390A01" w:rsidRPr="00590AAC" w:rsidDel="007F6087" w:rsidRDefault="00846901" w:rsidP="007F6087">
      <w:pPr>
        <w:pStyle w:val="MDPI21heading1"/>
        <w:ind w:left="0"/>
        <w:rPr>
          <w:del w:id="733" w:author="MDPI" w:date="2022-12-04T10:40:00Z"/>
          <w:rFonts w:cs="Arial"/>
          <w:color w:val="333333"/>
          <w:sz w:val="18"/>
          <w:szCs w:val="18"/>
        </w:rPr>
      </w:pPr>
      <w:del w:id="734" w:author="MDPI" w:date="2022-12-04T10:40:00Z">
        <w:r w:rsidRPr="00590AAC" w:rsidDel="007F6087">
          <w:rPr>
            <w:rFonts w:cs="Arial"/>
            <w:sz w:val="18"/>
            <w:szCs w:val="18"/>
          </w:rPr>
          <w:delText xml:space="preserve">LIU G, HAN X, TIAN L, ZHOU W, LIU H. ECG quality assessment based on hand-crafted statistics and deep-learned S-transform spectrogram features. </w:delText>
        </w:r>
        <w:r w:rsidRPr="00590AAC" w:rsidDel="007F6087">
          <w:rPr>
            <w:rFonts w:cs="Arial"/>
            <w:i/>
            <w:iCs/>
            <w:sz w:val="18"/>
            <w:szCs w:val="18"/>
          </w:rPr>
          <w:delText>Computer Methods and Programs in Biomedicine</w:delText>
        </w:r>
        <w:r w:rsidRPr="00590AAC" w:rsidDel="007F6087">
          <w:rPr>
            <w:rFonts w:cs="Arial"/>
            <w:sz w:val="18"/>
            <w:szCs w:val="18"/>
          </w:rPr>
          <w:delText xml:space="preserve">. </w:delText>
        </w:r>
        <w:r w:rsidRPr="00590AAC" w:rsidDel="007F6087">
          <w:rPr>
            <w:rFonts w:cs="Arial"/>
            <w:bCs/>
            <w:sz w:val="18"/>
            <w:szCs w:val="18"/>
          </w:rPr>
          <w:delText>2021</w:delText>
        </w:r>
        <w:r w:rsidRPr="00590AAC" w:rsidDel="007F6087">
          <w:rPr>
            <w:rFonts w:cs="Arial"/>
            <w:sz w:val="18"/>
            <w:szCs w:val="18"/>
          </w:rPr>
          <w:delText xml:space="preserve">; </w:delText>
        </w:r>
        <w:r w:rsidRPr="00590AAC" w:rsidDel="007F6087">
          <w:rPr>
            <w:rFonts w:cs="Arial"/>
            <w:i/>
            <w:iCs/>
            <w:sz w:val="18"/>
            <w:szCs w:val="18"/>
          </w:rPr>
          <w:delText>208</w:delText>
        </w:r>
        <w:r w:rsidRPr="00590AAC" w:rsidDel="007F6087">
          <w:rPr>
            <w:rFonts w:cs="Arial"/>
            <w:sz w:val="18"/>
            <w:szCs w:val="18"/>
          </w:rPr>
          <w:delText>:106269.</w:delText>
        </w:r>
      </w:del>
    </w:p>
    <w:p w14:paraId="00DE6FDC" w14:textId="5918AE61" w:rsidR="00390A01" w:rsidRPr="00590AAC" w:rsidDel="007F6087" w:rsidRDefault="00846901" w:rsidP="007F6087">
      <w:pPr>
        <w:pStyle w:val="MDPI21heading1"/>
        <w:ind w:left="0"/>
        <w:rPr>
          <w:del w:id="735" w:author="MDPI" w:date="2022-12-04T10:40:00Z"/>
          <w:rFonts w:cs="Arial"/>
          <w:color w:val="333333"/>
          <w:sz w:val="18"/>
          <w:szCs w:val="18"/>
        </w:rPr>
      </w:pPr>
      <w:del w:id="736" w:author="MDPI" w:date="2022-12-04T10:40:00Z">
        <w:r w:rsidRPr="00590AAC" w:rsidDel="007F6087">
          <w:rPr>
            <w:rFonts w:cs="Arial"/>
            <w:sz w:val="18"/>
            <w:szCs w:val="18"/>
          </w:rPr>
          <w:delText xml:space="preserve">PTB-XL, a large publicly available electrocardiography dataset v1.0.1 physionet.org. Available from: </w:delText>
        </w:r>
        <w:r w:rsidR="000654E9" w:rsidDel="007F6087">
          <w:rPr>
            <w:rStyle w:val="Hyperlink"/>
            <w:rFonts w:cs="Arial"/>
            <w:sz w:val="18"/>
            <w:szCs w:val="18"/>
          </w:rPr>
          <w:fldChar w:fldCharType="begin"/>
        </w:r>
        <w:r w:rsidR="000654E9" w:rsidDel="007F6087">
          <w:rPr>
            <w:rStyle w:val="Hyperlink"/>
            <w:rFonts w:cs="Arial"/>
            <w:sz w:val="18"/>
            <w:szCs w:val="18"/>
          </w:rPr>
          <w:delInstrText xml:space="preserve"> HYPERLINK "https://physionet.org/content/ptb-xl/1.0.1/" \h </w:delInstrText>
        </w:r>
        <w:r w:rsidR="000654E9" w:rsidDel="007F6087">
          <w:rPr>
            <w:rStyle w:val="Hyperlink"/>
            <w:rFonts w:cs="Arial"/>
            <w:sz w:val="18"/>
            <w:szCs w:val="18"/>
          </w:rPr>
          <w:fldChar w:fldCharType="separate"/>
        </w:r>
        <w:r w:rsidRPr="00590AAC" w:rsidDel="007F6087">
          <w:rPr>
            <w:rStyle w:val="Hyperlink"/>
            <w:rFonts w:cs="Arial"/>
            <w:sz w:val="18"/>
            <w:szCs w:val="18"/>
          </w:rPr>
          <w:delText>https://physionet.org/content/ptb-xl/1.0.1/</w:delText>
        </w:r>
        <w:r w:rsidR="000654E9" w:rsidDel="007F6087">
          <w:rPr>
            <w:rStyle w:val="Hyperlink"/>
            <w:rFonts w:cs="Arial"/>
            <w:sz w:val="18"/>
            <w:szCs w:val="18"/>
          </w:rPr>
          <w:fldChar w:fldCharType="end"/>
        </w:r>
        <w:r w:rsidRPr="00590AAC" w:rsidDel="007F6087">
          <w:rPr>
            <w:rFonts w:cs="Arial"/>
            <w:sz w:val="18"/>
            <w:szCs w:val="18"/>
          </w:rPr>
          <w:delText xml:space="preserve"> Accessed on: 6th July 2022</w:delText>
        </w:r>
      </w:del>
    </w:p>
    <w:p w14:paraId="13D8C1ED" w14:textId="600D608D" w:rsidR="00390A01" w:rsidRPr="00590AAC" w:rsidDel="007F6087" w:rsidRDefault="00846901" w:rsidP="007F6087">
      <w:pPr>
        <w:pStyle w:val="MDPI21heading1"/>
        <w:ind w:left="0"/>
        <w:rPr>
          <w:del w:id="737" w:author="MDPI" w:date="2022-12-04T10:40:00Z"/>
          <w:rFonts w:cs="Arial"/>
          <w:color w:val="333333"/>
          <w:sz w:val="18"/>
          <w:szCs w:val="18"/>
        </w:rPr>
      </w:pPr>
      <w:del w:id="738" w:author="MDPI" w:date="2022-12-04T10:40:00Z">
        <w:r w:rsidRPr="00590AAC" w:rsidDel="007F6087">
          <w:rPr>
            <w:rFonts w:cs="Arial"/>
            <w:sz w:val="18"/>
            <w:szCs w:val="18"/>
          </w:rPr>
          <w:delText xml:space="preserve">Discrete Wavelet Transform (DWT) — PyWavelets Documentation [Internet]. pywavelets.readthedocs.io Available from: </w:delText>
        </w:r>
        <w:r w:rsidR="000654E9" w:rsidDel="007F6087">
          <w:rPr>
            <w:rStyle w:val="Hyperlink"/>
            <w:rFonts w:cs="Arial"/>
            <w:sz w:val="18"/>
            <w:szCs w:val="18"/>
          </w:rPr>
          <w:fldChar w:fldCharType="begin"/>
        </w:r>
        <w:r w:rsidR="000654E9" w:rsidDel="007F6087">
          <w:rPr>
            <w:rStyle w:val="Hyperlink"/>
            <w:rFonts w:cs="Arial"/>
            <w:sz w:val="18"/>
            <w:szCs w:val="18"/>
          </w:rPr>
          <w:delInstrText xml:space="preserve"> HYPERLINK "https://pywavelets.readthedocs.io/en/latest/ref/dwt-discrete-wavelet-transform.html" \h </w:delInstrText>
        </w:r>
        <w:r w:rsidR="000654E9" w:rsidDel="007F6087">
          <w:rPr>
            <w:rStyle w:val="Hyperlink"/>
            <w:rFonts w:cs="Arial"/>
            <w:sz w:val="18"/>
            <w:szCs w:val="18"/>
          </w:rPr>
          <w:fldChar w:fldCharType="separate"/>
        </w:r>
        <w:r w:rsidRPr="00590AAC" w:rsidDel="007F6087">
          <w:rPr>
            <w:rStyle w:val="Hyperlink"/>
            <w:rFonts w:cs="Arial"/>
            <w:sz w:val="18"/>
            <w:szCs w:val="18"/>
          </w:rPr>
          <w:delText>https://pywavelets.readthedocs.io/en/latest/ref/dwt-discrete-wavelet-transform.html</w:delText>
        </w:r>
        <w:r w:rsidR="000654E9" w:rsidDel="007F6087">
          <w:rPr>
            <w:rStyle w:val="Hyperlink"/>
            <w:rFonts w:cs="Arial"/>
            <w:sz w:val="18"/>
            <w:szCs w:val="18"/>
          </w:rPr>
          <w:fldChar w:fldCharType="end"/>
        </w:r>
        <w:r w:rsidRPr="00590AAC" w:rsidDel="007F6087">
          <w:rPr>
            <w:rFonts w:cs="Arial"/>
            <w:sz w:val="18"/>
            <w:szCs w:val="18"/>
          </w:rPr>
          <w:delText xml:space="preserve"> Accessed on: 10th May 2022.</w:delText>
        </w:r>
      </w:del>
    </w:p>
    <w:p w14:paraId="0FD257AD" w14:textId="2E1A1830" w:rsidR="00390A01" w:rsidRPr="00590AAC" w:rsidDel="007F6087" w:rsidRDefault="00846901" w:rsidP="007F6087">
      <w:pPr>
        <w:pStyle w:val="MDPI21heading1"/>
        <w:ind w:left="0"/>
        <w:rPr>
          <w:del w:id="739" w:author="MDPI" w:date="2022-12-04T10:40:00Z"/>
          <w:rFonts w:cs="Arial"/>
          <w:color w:val="333333"/>
          <w:sz w:val="18"/>
          <w:szCs w:val="18"/>
        </w:rPr>
      </w:pPr>
      <w:del w:id="740" w:author="MDPI" w:date="2022-12-04T10:40:00Z">
        <w:r w:rsidRPr="00590AAC" w:rsidDel="007F6087">
          <w:rPr>
            <w:rFonts w:cs="Arial"/>
            <w:sz w:val="18"/>
            <w:szCs w:val="18"/>
          </w:rPr>
          <w:delText>VANTUCH, Tomáš. Analysis of time series data. Ostrava, 20</w:delText>
        </w:r>
        <w:r w:rsidRPr="00590AAC" w:rsidDel="007F6087">
          <w:rPr>
            <w:rFonts w:eastAsiaTheme="minorHAnsi" w:cs="Arial"/>
            <w:sz w:val="18"/>
            <w:szCs w:val="18"/>
            <w:lang w:eastAsia="en-US"/>
          </w:rPr>
          <w:delText>18.</w:delText>
        </w:r>
        <w:r w:rsidRPr="00590AAC" w:rsidDel="007F6087">
          <w:rPr>
            <w:rFonts w:cs="Arial"/>
            <w:sz w:val="18"/>
            <w:szCs w:val="18"/>
          </w:rPr>
          <w:delText>Doctoral theses, Dissertations. VŠB - Technical University of Ostrava, Fakulta elektrotechniky a informatiky. Thesis</w:delText>
        </w:r>
        <w:r w:rsidR="000216CA" w:rsidDel="007F6087">
          <w:rPr>
            <w:rFonts w:cs="Arial"/>
            <w:sz w:val="18"/>
            <w:szCs w:val="18"/>
          </w:rPr>
          <w:delText xml:space="preserve"> </w:delText>
        </w:r>
        <w:r w:rsidRPr="00590AAC" w:rsidDel="007F6087">
          <w:rPr>
            <w:rFonts w:cs="Arial"/>
            <w:sz w:val="18"/>
            <w:szCs w:val="18"/>
          </w:rPr>
          <w:delText xml:space="preserve">supervisor Ivan Zelinka. Available from: </w:delText>
        </w:r>
        <w:r w:rsidR="000654E9" w:rsidDel="007F6087">
          <w:rPr>
            <w:rStyle w:val="Hyperlink"/>
            <w:rFonts w:eastAsiaTheme="minorHAnsi" w:cs="Arial"/>
            <w:sz w:val="18"/>
            <w:szCs w:val="18"/>
            <w:lang w:eastAsia="en-US"/>
          </w:rPr>
          <w:fldChar w:fldCharType="begin"/>
        </w:r>
        <w:r w:rsidR="000654E9" w:rsidDel="007F6087">
          <w:rPr>
            <w:rStyle w:val="Hyperlink"/>
            <w:rFonts w:eastAsiaTheme="minorHAnsi" w:cs="Arial"/>
            <w:sz w:val="18"/>
            <w:szCs w:val="18"/>
            <w:lang w:eastAsia="en-US"/>
          </w:rPr>
          <w:delInstrText xml:space="preserve"> HYPERLINK "http://dspace.vsb.cz/bitstream/handle/10084/133114/VAN431_FEI_P1807_1801V001_2018.pdf" </w:delInstrText>
        </w:r>
        <w:r w:rsidR="000654E9" w:rsidDel="007F6087">
          <w:rPr>
            <w:rStyle w:val="Hyperlink"/>
            <w:rFonts w:eastAsiaTheme="minorHAnsi" w:cs="Arial"/>
            <w:sz w:val="18"/>
            <w:szCs w:val="18"/>
            <w:lang w:eastAsia="en-US"/>
          </w:rPr>
          <w:fldChar w:fldCharType="separate"/>
        </w:r>
        <w:r w:rsidRPr="00590AAC" w:rsidDel="007F6087">
          <w:rPr>
            <w:rStyle w:val="Hyperlink"/>
            <w:rFonts w:eastAsiaTheme="minorHAnsi" w:cs="Arial"/>
            <w:sz w:val="18"/>
            <w:szCs w:val="18"/>
            <w:lang w:eastAsia="en-US"/>
          </w:rPr>
          <w:delText>http://dspace.vsb.cz/bitstream/handle/10084/133114/VAN431_FEI_P1807_1801V001_2018.pdf</w:delText>
        </w:r>
        <w:r w:rsidR="000654E9" w:rsidDel="007F6087">
          <w:rPr>
            <w:rStyle w:val="Hyperlink"/>
            <w:rFonts w:eastAsiaTheme="minorHAnsi" w:cs="Arial"/>
            <w:sz w:val="18"/>
            <w:szCs w:val="18"/>
            <w:lang w:eastAsia="en-US"/>
          </w:rPr>
          <w:fldChar w:fldCharType="end"/>
        </w:r>
        <w:r w:rsidRPr="00590AAC" w:rsidDel="007F6087">
          <w:rPr>
            <w:rFonts w:eastAsiaTheme="minorHAnsi" w:cs="Arial"/>
            <w:sz w:val="18"/>
            <w:szCs w:val="18"/>
            <w:lang w:eastAsia="en-US"/>
          </w:rPr>
          <w:delText xml:space="preserve"> Accessed on: 05-10-2022</w:delText>
        </w:r>
      </w:del>
    </w:p>
    <w:p w14:paraId="5B76B743" w14:textId="23EBD52C" w:rsidR="00B401B1" w:rsidRPr="00590AAC" w:rsidDel="007F6087" w:rsidRDefault="00846901" w:rsidP="007F6087">
      <w:pPr>
        <w:pStyle w:val="MDPI21heading1"/>
        <w:ind w:left="0"/>
        <w:rPr>
          <w:del w:id="741" w:author="MDPI" w:date="2022-12-04T10:40:00Z"/>
          <w:rStyle w:val="Hyperlink"/>
          <w:rFonts w:cs="Arial"/>
          <w:color w:val="333333"/>
          <w:sz w:val="18"/>
          <w:szCs w:val="18"/>
          <w:u w:val="none"/>
        </w:rPr>
      </w:pPr>
      <w:del w:id="742" w:author="MDPI" w:date="2022-12-04T10:40:00Z">
        <w:r w:rsidRPr="00590AAC" w:rsidDel="007F6087">
          <w:rPr>
            <w:rFonts w:cs="Arial"/>
            <w:sz w:val="18"/>
            <w:szCs w:val="18"/>
          </w:rPr>
          <w:delText>Jia, H., Yin, Q. &amp; Lu, M. Blind-noise image denoising with block-matching domain transformation filtering and improved guided filtering.</w:delText>
        </w:r>
        <w:r w:rsidR="00590AAC" w:rsidRPr="00590AAC" w:rsidDel="007F6087">
          <w:rPr>
            <w:rFonts w:cs="Arial"/>
            <w:sz w:val="18"/>
            <w:szCs w:val="18"/>
          </w:rPr>
          <w:delText xml:space="preserve"> </w:delText>
        </w:r>
        <w:r w:rsidRPr="00590AAC" w:rsidDel="007F6087">
          <w:rPr>
            <w:rFonts w:cs="Arial"/>
            <w:i/>
            <w:iCs/>
            <w:sz w:val="18"/>
            <w:szCs w:val="18"/>
          </w:rPr>
          <w:delText>Sci Rep</w:delText>
        </w:r>
        <w:r w:rsidR="000C431E" w:rsidRPr="00590AAC" w:rsidDel="007F6087">
          <w:rPr>
            <w:rFonts w:cs="Arial"/>
            <w:sz w:val="18"/>
            <w:szCs w:val="18"/>
          </w:rPr>
          <w:delText xml:space="preserve">. </w:delText>
        </w:r>
        <w:r w:rsidR="000C431E" w:rsidRPr="00590AAC" w:rsidDel="007F6087">
          <w:rPr>
            <w:rFonts w:cs="Arial"/>
            <w:bCs/>
            <w:sz w:val="18"/>
            <w:szCs w:val="18"/>
          </w:rPr>
          <w:delText>2022</w:delText>
        </w:r>
        <w:r w:rsidR="000C431E" w:rsidRPr="00590AAC" w:rsidDel="007F6087">
          <w:rPr>
            <w:rFonts w:cs="Arial"/>
            <w:sz w:val="18"/>
            <w:szCs w:val="18"/>
          </w:rPr>
          <w:delText>;</w:delText>
        </w:r>
        <w:r w:rsidRPr="00590AAC" w:rsidDel="007F6087">
          <w:rPr>
            <w:rFonts w:cs="Arial"/>
            <w:sz w:val="18"/>
            <w:szCs w:val="18"/>
          </w:rPr>
          <w:delText xml:space="preserve"> </w:delText>
        </w:r>
        <w:r w:rsidRPr="00590AAC" w:rsidDel="007F6087">
          <w:rPr>
            <w:rFonts w:cs="Arial"/>
            <w:i/>
            <w:iCs/>
            <w:sz w:val="18"/>
            <w:szCs w:val="18"/>
          </w:rPr>
          <w:delText>1619</w:delText>
        </w:r>
        <w:r w:rsidRPr="00342E93" w:rsidDel="007F6087">
          <w:rPr>
            <w:rFonts w:cs="Arial"/>
            <w:i/>
            <w:iCs/>
            <w:sz w:val="18"/>
            <w:szCs w:val="18"/>
            <w:highlight w:val="yellow"/>
          </w:rPr>
          <w:delText>5</w:delText>
        </w:r>
        <w:r w:rsidRPr="00342E93" w:rsidDel="007F6087">
          <w:rPr>
            <w:rFonts w:cs="Arial"/>
            <w:sz w:val="18"/>
            <w:szCs w:val="18"/>
            <w:highlight w:val="yellow"/>
          </w:rPr>
          <w:delText>(</w:delText>
        </w:r>
        <w:r w:rsidRPr="00590AAC" w:rsidDel="007F6087">
          <w:rPr>
            <w:rFonts w:cs="Arial"/>
            <w:sz w:val="18"/>
            <w:szCs w:val="18"/>
          </w:rPr>
          <w:delText xml:space="preserve">2022). </w:delText>
        </w:r>
        <w:r w:rsidR="000654E9" w:rsidDel="007F6087">
          <w:rPr>
            <w:rStyle w:val="Hyperlink"/>
            <w:rFonts w:cs="Arial"/>
            <w:sz w:val="18"/>
            <w:szCs w:val="18"/>
          </w:rPr>
          <w:fldChar w:fldCharType="begin"/>
        </w:r>
        <w:r w:rsidR="000654E9" w:rsidDel="007F6087">
          <w:rPr>
            <w:rStyle w:val="Hyperlink"/>
            <w:rFonts w:cs="Arial"/>
            <w:sz w:val="18"/>
            <w:szCs w:val="18"/>
          </w:rPr>
          <w:delInstrText xml:space="preserve"> HYPERLINK "https://doi.org/10.1038/s41598-022-20578-w" </w:delInstrText>
        </w:r>
        <w:r w:rsidR="000654E9" w:rsidDel="007F6087">
          <w:rPr>
            <w:rStyle w:val="Hyperlink"/>
            <w:rFonts w:cs="Arial"/>
            <w:sz w:val="18"/>
            <w:szCs w:val="18"/>
          </w:rPr>
          <w:fldChar w:fldCharType="separate"/>
        </w:r>
        <w:r w:rsidRPr="00590AAC" w:rsidDel="007F6087">
          <w:rPr>
            <w:rStyle w:val="Hyperlink"/>
            <w:rFonts w:cs="Arial"/>
            <w:sz w:val="18"/>
            <w:szCs w:val="18"/>
          </w:rPr>
          <w:delText>https://doi.org/10.1038/s41598-022-20578-w</w:delText>
        </w:r>
        <w:r w:rsidR="000654E9" w:rsidDel="007F6087">
          <w:rPr>
            <w:rStyle w:val="Hyperlink"/>
            <w:rFonts w:cs="Arial"/>
            <w:sz w:val="18"/>
            <w:szCs w:val="18"/>
          </w:rPr>
          <w:fldChar w:fldCharType="end"/>
        </w:r>
      </w:del>
    </w:p>
    <w:p w14:paraId="7D881F7F" w14:textId="593AFBDA" w:rsidR="00B401B1" w:rsidRPr="00590AAC" w:rsidDel="007F6087" w:rsidRDefault="00B401B1" w:rsidP="007F6087">
      <w:pPr>
        <w:pStyle w:val="MDPI21heading1"/>
        <w:ind w:left="0"/>
        <w:rPr>
          <w:del w:id="743" w:author="MDPI" w:date="2022-12-04T10:40:00Z"/>
          <w:rFonts w:cs="Arial"/>
          <w:sz w:val="18"/>
          <w:szCs w:val="18"/>
        </w:rPr>
      </w:pPr>
      <w:del w:id="744" w:author="MDPI" w:date="2022-12-04T10:40:00Z">
        <w:r w:rsidRPr="00590AAC" w:rsidDel="007F6087">
          <w:rPr>
            <w:rFonts w:cs="Arial"/>
            <w:sz w:val="18"/>
            <w:szCs w:val="18"/>
          </w:rPr>
          <w:delText xml:space="preserve">Kang M, Shin S, Jung J, Kim YT. Classification of Mental Stress Using CNN-LSTM Algorithms with Electrocardiogram Signals. Journal of Healthcare Engineering. 2021 Jun 7;2021:e9951905. Available from: </w:delText>
        </w:r>
        <w:r w:rsidR="000654E9" w:rsidDel="007F6087">
          <w:rPr>
            <w:rFonts w:cs="Arial"/>
            <w:sz w:val="18"/>
            <w:szCs w:val="18"/>
          </w:rPr>
          <w:fldChar w:fldCharType="begin"/>
        </w:r>
        <w:r w:rsidR="000654E9" w:rsidDel="007F6087">
          <w:rPr>
            <w:rFonts w:cs="Arial"/>
            <w:sz w:val="18"/>
            <w:szCs w:val="18"/>
          </w:rPr>
          <w:delInstrText xml:space="preserve"> HYPERLINK "https://www.hindawi.com/journals/jhe/2021/9951905/" </w:delInstrText>
        </w:r>
        <w:r w:rsidR="000654E9" w:rsidDel="007F6087">
          <w:rPr>
            <w:rFonts w:cs="Arial"/>
            <w:sz w:val="18"/>
            <w:szCs w:val="18"/>
          </w:rPr>
          <w:fldChar w:fldCharType="separate"/>
        </w:r>
        <w:r w:rsidRPr="00590AAC" w:rsidDel="007F6087">
          <w:rPr>
            <w:rFonts w:cs="Arial"/>
            <w:sz w:val="18"/>
            <w:szCs w:val="18"/>
          </w:rPr>
          <w:delText>https://www.hindawi.com/journals/jhe/2021/9951905/</w:delText>
        </w:r>
        <w:r w:rsidR="000654E9" w:rsidDel="007F6087">
          <w:rPr>
            <w:rFonts w:cs="Arial"/>
            <w:sz w:val="18"/>
            <w:szCs w:val="18"/>
          </w:rPr>
          <w:fldChar w:fldCharType="end"/>
        </w:r>
      </w:del>
    </w:p>
    <w:p w14:paraId="447B11E6" w14:textId="29B2387E" w:rsidR="009C4C62" w:rsidRPr="00590AAC" w:rsidDel="007F6087" w:rsidRDefault="009C4C62" w:rsidP="007F6087">
      <w:pPr>
        <w:pStyle w:val="MDPI21heading1"/>
        <w:ind w:left="0"/>
        <w:rPr>
          <w:del w:id="745" w:author="MDPI" w:date="2022-12-04T10:40:00Z"/>
          <w:rFonts w:cs="Arial"/>
          <w:sz w:val="18"/>
          <w:szCs w:val="18"/>
        </w:rPr>
      </w:pPr>
      <w:del w:id="746" w:author="MDPI" w:date="2022-12-04T10:40:00Z">
        <w:r w:rsidRPr="00590AAC" w:rsidDel="007F6087">
          <w:rPr>
            <w:rFonts w:cs="Arial"/>
            <w:sz w:val="18"/>
            <w:szCs w:val="18"/>
          </w:rPr>
          <w:delText>Yan, J.; Laflamme, S.; Singh, P.; Sadhu, A.; Dodson, J. A Comparison of Time-Frequency Methods for Real-Time Application to High-Rate Dynamic Systems.</w:delText>
        </w:r>
        <w:r w:rsidR="00590AAC" w:rsidRPr="00590AAC" w:rsidDel="007F6087">
          <w:rPr>
            <w:rFonts w:cs="Arial"/>
            <w:sz w:val="18"/>
            <w:szCs w:val="18"/>
          </w:rPr>
          <w:delText xml:space="preserve"> </w:delText>
        </w:r>
        <w:r w:rsidRPr="00590AAC" w:rsidDel="007F6087">
          <w:rPr>
            <w:i/>
            <w:iCs/>
          </w:rPr>
          <w:delText>Vibration</w:delText>
        </w:r>
        <w:r w:rsidR="00590AAC" w:rsidRPr="00590AAC" w:rsidDel="007F6087">
          <w:rPr>
            <w:rFonts w:cs="Arial"/>
            <w:sz w:val="18"/>
            <w:szCs w:val="18"/>
          </w:rPr>
          <w:delText xml:space="preserve"> </w:delText>
        </w:r>
        <w:r w:rsidRPr="00590AAC" w:rsidDel="007F6087">
          <w:rPr>
            <w:rFonts w:cs="Arial"/>
            <w:sz w:val="18"/>
            <w:szCs w:val="18"/>
          </w:rPr>
          <w:delText>2020,</w:delText>
        </w:r>
        <w:r w:rsidR="00590AAC" w:rsidRPr="00590AAC" w:rsidDel="007F6087">
          <w:rPr>
            <w:rFonts w:cs="Arial"/>
            <w:sz w:val="18"/>
            <w:szCs w:val="18"/>
          </w:rPr>
          <w:delText xml:space="preserve"> </w:delText>
        </w:r>
        <w:r w:rsidRPr="00590AAC" w:rsidDel="007F6087">
          <w:rPr>
            <w:i/>
            <w:iCs/>
          </w:rPr>
          <w:delText>3</w:delText>
        </w:r>
        <w:r w:rsidRPr="00590AAC" w:rsidDel="007F6087">
          <w:rPr>
            <w:rFonts w:cs="Arial"/>
            <w:sz w:val="18"/>
            <w:szCs w:val="18"/>
          </w:rPr>
          <w:delText>, 204-216. https://doi.org/10.3390/vibration3030016</w:delText>
        </w:r>
      </w:del>
    </w:p>
    <w:p w14:paraId="2010600F" w14:textId="368BABAD" w:rsidR="00B401B1" w:rsidRPr="00590AAC" w:rsidDel="007F6087" w:rsidRDefault="00B401B1" w:rsidP="007F6087">
      <w:pPr>
        <w:pStyle w:val="MDPI21heading1"/>
        <w:ind w:left="0"/>
        <w:rPr>
          <w:del w:id="747" w:author="MDPI" w:date="2022-12-04T10:40:00Z"/>
          <w:rFonts w:cs="Arial"/>
          <w:sz w:val="18"/>
          <w:szCs w:val="18"/>
        </w:rPr>
      </w:pPr>
      <w:del w:id="748" w:author="MDPI" w:date="2022-12-04T10:40:00Z">
        <w:r w:rsidRPr="00590AAC" w:rsidDel="007F6087">
          <w:rPr>
            <w:rFonts w:cs="Arial"/>
            <w:sz w:val="18"/>
            <w:szCs w:val="18"/>
          </w:rPr>
          <w:delText>Wang T, Lu C, Sun Y, Yang M, Liu C, Ou C. Automatic ECG Classification Using Continuous Wavelet Transform and Convolutional Neural Network. Entropy. 2021 Jan 18;2</w:delText>
        </w:r>
        <w:r w:rsidRPr="00342E93" w:rsidDel="007F6087">
          <w:rPr>
            <w:rFonts w:cs="Arial"/>
            <w:sz w:val="18"/>
            <w:szCs w:val="18"/>
            <w:highlight w:val="yellow"/>
          </w:rPr>
          <w:delText>3(</w:delText>
        </w:r>
        <w:r w:rsidRPr="00590AAC" w:rsidDel="007F6087">
          <w:rPr>
            <w:rFonts w:cs="Arial"/>
            <w:sz w:val="18"/>
            <w:szCs w:val="18"/>
          </w:rPr>
          <w:delText>1):119.</w:delText>
        </w:r>
      </w:del>
    </w:p>
    <w:p w14:paraId="426E8D22" w14:textId="2EED6B6E" w:rsidR="000716A7" w:rsidRPr="00590AAC" w:rsidDel="007F6087" w:rsidRDefault="000716A7" w:rsidP="007F6087">
      <w:pPr>
        <w:pStyle w:val="MDPI21heading1"/>
        <w:ind w:left="0"/>
        <w:rPr>
          <w:del w:id="749" w:author="MDPI" w:date="2022-12-04T10:40:00Z"/>
          <w:rFonts w:cs="Arial"/>
          <w:sz w:val="18"/>
          <w:szCs w:val="18"/>
        </w:rPr>
      </w:pPr>
      <w:del w:id="750" w:author="MDPI" w:date="2022-12-04T10:40:00Z">
        <w:r w:rsidRPr="00590AAC" w:rsidDel="007F6087">
          <w:rPr>
            <w:rFonts w:cs="Arial"/>
            <w:sz w:val="18"/>
            <w:szCs w:val="18"/>
          </w:rPr>
          <w:delText>Serhani, M.A.; T. El Kassabi, H.; Ismail, H.; Nujum Navaz, A. ECG Monitoring Systems: Review, Architecture, Processes, and Key Challenges.</w:delText>
        </w:r>
        <w:r w:rsidR="00590AAC" w:rsidRPr="00590AAC" w:rsidDel="007F6087">
          <w:rPr>
            <w:rFonts w:cs="Arial"/>
            <w:sz w:val="18"/>
            <w:szCs w:val="18"/>
          </w:rPr>
          <w:delText xml:space="preserve"> </w:delText>
        </w:r>
        <w:r w:rsidRPr="00590AAC" w:rsidDel="007F6087">
          <w:rPr>
            <w:i/>
            <w:iCs/>
          </w:rPr>
          <w:delText>Sensors</w:delText>
        </w:r>
        <w:r w:rsidR="00590AAC" w:rsidRPr="00590AAC" w:rsidDel="007F6087">
          <w:rPr>
            <w:rFonts w:cs="Arial"/>
            <w:sz w:val="18"/>
            <w:szCs w:val="18"/>
          </w:rPr>
          <w:delText xml:space="preserve"> </w:delText>
        </w:r>
        <w:r w:rsidRPr="00590AAC" w:rsidDel="007F6087">
          <w:rPr>
            <w:rFonts w:cs="Arial"/>
            <w:sz w:val="18"/>
            <w:szCs w:val="18"/>
          </w:rPr>
          <w:delText>2020,</w:delText>
        </w:r>
        <w:r w:rsidR="00590AAC" w:rsidRPr="00590AAC" w:rsidDel="007F6087">
          <w:rPr>
            <w:rFonts w:cs="Arial"/>
            <w:sz w:val="18"/>
            <w:szCs w:val="18"/>
          </w:rPr>
          <w:delText xml:space="preserve"> </w:delText>
        </w:r>
        <w:r w:rsidRPr="00590AAC" w:rsidDel="007F6087">
          <w:rPr>
            <w:i/>
            <w:iCs/>
          </w:rPr>
          <w:delText>20</w:delText>
        </w:r>
        <w:r w:rsidRPr="00590AAC" w:rsidDel="007F6087">
          <w:rPr>
            <w:rFonts w:cs="Arial"/>
            <w:sz w:val="18"/>
            <w:szCs w:val="18"/>
          </w:rPr>
          <w:delText xml:space="preserve">, 1796. </w:delText>
        </w:r>
        <w:r w:rsidR="000654E9" w:rsidDel="007F6087">
          <w:fldChar w:fldCharType="begin"/>
        </w:r>
        <w:r w:rsidR="000654E9" w:rsidDel="007F6087">
          <w:delInstrText xml:space="preserve"> HYPERLINK "https://doi.org/10.3390/s20061796" </w:delInstrText>
        </w:r>
        <w:r w:rsidR="000654E9" w:rsidDel="007F6087">
          <w:fldChar w:fldCharType="separate"/>
        </w:r>
        <w:r w:rsidRPr="00590AAC" w:rsidDel="007F6087">
          <w:delText>https://doi.org/10.3390/s20061796</w:delText>
        </w:r>
        <w:r w:rsidR="000654E9" w:rsidDel="007F6087">
          <w:fldChar w:fldCharType="end"/>
        </w:r>
      </w:del>
    </w:p>
    <w:p w14:paraId="16B48D7D" w14:textId="5A5B0AD2" w:rsidR="002C47F9" w:rsidRPr="00590AAC" w:rsidDel="007F6087" w:rsidRDefault="002C47F9" w:rsidP="007F6087">
      <w:pPr>
        <w:pStyle w:val="MDPI21heading1"/>
        <w:ind w:left="0"/>
        <w:rPr>
          <w:del w:id="751" w:author="MDPI" w:date="2022-12-04T10:40:00Z"/>
          <w:rFonts w:cs="Arial"/>
          <w:sz w:val="18"/>
          <w:szCs w:val="18"/>
        </w:rPr>
      </w:pPr>
      <w:del w:id="752" w:author="MDPI" w:date="2022-12-04T10:40:00Z">
        <w:r w:rsidRPr="00590AAC" w:rsidDel="007F6087">
          <w:rPr>
            <w:rFonts w:cs="Arial"/>
            <w:sz w:val="18"/>
            <w:szCs w:val="18"/>
          </w:rPr>
          <w:delText>Søndergaard MM, Riis J, Bodker KW, et al. Associations between left bundle branch block with different PR intervals, QRS durations, heart rates and the risk of heart failure: a register-based cohort study using ECG data from the primary care setting.</w:delText>
        </w:r>
        <w:r w:rsidR="00590AAC" w:rsidRPr="00590AAC" w:rsidDel="007F6087">
          <w:rPr>
            <w:rFonts w:cs="Arial"/>
            <w:sz w:val="18"/>
            <w:szCs w:val="18"/>
          </w:rPr>
          <w:delText xml:space="preserve"> </w:delText>
        </w:r>
        <w:r w:rsidRPr="00590AAC" w:rsidDel="007F6087">
          <w:rPr>
            <w:rFonts w:cs="Arial"/>
            <w:sz w:val="18"/>
            <w:szCs w:val="18"/>
          </w:rPr>
          <w:delText>Open Heart. 2021;</w:delText>
        </w:r>
        <w:r w:rsidRPr="00342E93" w:rsidDel="007F6087">
          <w:rPr>
            <w:rFonts w:cs="Arial"/>
            <w:sz w:val="18"/>
            <w:szCs w:val="18"/>
            <w:highlight w:val="yellow"/>
          </w:rPr>
          <w:delText>8(</w:delText>
        </w:r>
        <w:r w:rsidRPr="00590AAC" w:rsidDel="007F6087">
          <w:rPr>
            <w:rFonts w:cs="Arial"/>
            <w:sz w:val="18"/>
            <w:szCs w:val="18"/>
          </w:rPr>
          <w:delText>1):e001425. doi:10.1136/openhrt-2020-001425</w:delText>
        </w:r>
      </w:del>
    </w:p>
    <w:p w14:paraId="7ECF3D75" w14:textId="309FC9FD" w:rsidR="00EA2A69" w:rsidRPr="00590AAC" w:rsidDel="007F6087" w:rsidRDefault="00E65F80" w:rsidP="007F6087">
      <w:pPr>
        <w:pStyle w:val="MDPI21heading1"/>
        <w:ind w:left="0"/>
        <w:rPr>
          <w:del w:id="753" w:author="MDPI" w:date="2022-12-04T10:40:00Z"/>
          <w:rFonts w:cs="Arial"/>
          <w:sz w:val="18"/>
          <w:szCs w:val="18"/>
        </w:rPr>
      </w:pPr>
      <w:del w:id="754" w:author="MDPI" w:date="2022-12-04T10:40:00Z">
        <w:r w:rsidRPr="00590AAC" w:rsidDel="007F6087">
          <w:rPr>
            <w:rFonts w:cs="Arial"/>
            <w:sz w:val="18"/>
            <w:szCs w:val="18"/>
          </w:rPr>
          <w:delText>Liu Y, Ping J, Qiu L, Sun C, Chen M. Comparative analysis of ischemic changes in electrocardiogram and coronary angiography results: A retrospective study.</w:delText>
        </w:r>
        <w:r w:rsidR="00590AAC" w:rsidRPr="00590AAC" w:rsidDel="007F6087">
          <w:rPr>
            <w:rFonts w:cs="Arial"/>
            <w:sz w:val="18"/>
            <w:szCs w:val="18"/>
          </w:rPr>
          <w:delText xml:space="preserve"> </w:delText>
        </w:r>
        <w:r w:rsidRPr="00590AAC" w:rsidDel="007F6087">
          <w:rPr>
            <w:rFonts w:cs="Arial"/>
            <w:sz w:val="18"/>
            <w:szCs w:val="18"/>
          </w:rPr>
          <w:delText>Medicine (Baltimore). 2021;10</w:delText>
        </w:r>
        <w:r w:rsidRPr="00342E93" w:rsidDel="007F6087">
          <w:rPr>
            <w:rFonts w:cs="Arial"/>
            <w:sz w:val="18"/>
            <w:szCs w:val="18"/>
            <w:highlight w:val="yellow"/>
          </w:rPr>
          <w:delText>0(</w:delText>
        </w:r>
        <w:r w:rsidRPr="00590AAC" w:rsidDel="007F6087">
          <w:rPr>
            <w:rFonts w:cs="Arial"/>
            <w:sz w:val="18"/>
            <w:szCs w:val="18"/>
          </w:rPr>
          <w:delText>24):e26007. doi:10.1097/M</w:delText>
        </w:r>
        <w:r w:rsidRPr="00342E93" w:rsidDel="007F6087">
          <w:rPr>
            <w:rFonts w:cs="Arial"/>
            <w:sz w:val="18"/>
            <w:szCs w:val="18"/>
            <w:highlight w:val="yellow"/>
          </w:rPr>
          <w:delText>D.0</w:delText>
        </w:r>
        <w:r w:rsidRPr="00590AAC" w:rsidDel="007F6087">
          <w:rPr>
            <w:rFonts w:cs="Arial"/>
            <w:sz w:val="18"/>
            <w:szCs w:val="18"/>
          </w:rPr>
          <w:delText>000000000026007</w:delText>
        </w:r>
      </w:del>
    </w:p>
    <w:p w14:paraId="11C69E29" w14:textId="5152CDC3" w:rsidR="00E65F80" w:rsidRPr="00590AAC" w:rsidDel="007F6087" w:rsidRDefault="00D81303" w:rsidP="007F6087">
      <w:pPr>
        <w:pStyle w:val="MDPI21heading1"/>
        <w:ind w:left="0"/>
        <w:rPr>
          <w:del w:id="755" w:author="MDPI" w:date="2022-12-04T10:40:00Z"/>
          <w:rFonts w:cs="Arial"/>
          <w:sz w:val="18"/>
          <w:szCs w:val="18"/>
        </w:rPr>
      </w:pPr>
      <w:del w:id="756" w:author="MDPI" w:date="2022-12-04T10:40:00Z">
        <w:r w:rsidRPr="00590AAC" w:rsidDel="007F6087">
          <w:rPr>
            <w:rFonts w:cs="Arial"/>
            <w:sz w:val="18"/>
            <w:szCs w:val="18"/>
          </w:rPr>
          <w:lastRenderedPageBreak/>
          <w:delText>Udawat AS, Singh P. An automated detection of atrial fibrillation from single</w:delText>
        </w:r>
        <w:r w:rsidRPr="00590AAC" w:rsidDel="007F6087">
          <w:rPr>
            <w:rFonts w:cs="Arial"/>
            <w:sz w:val="18"/>
            <w:szCs w:val="18"/>
          </w:rPr>
          <w:noBreakHyphen/>
          <w:delText>lead ECG using HRV features and machine learning. Journal of Electrocardiology. 2022 Jul;</w:delText>
        </w:r>
        <w:r w:rsidRPr="00590AAC" w:rsidDel="007F6087">
          <w:delText xml:space="preserve"> </w:delText>
        </w:r>
        <w:r w:rsidR="000654E9" w:rsidDel="007F6087">
          <w:rPr>
            <w:rStyle w:val="Hyperlink"/>
            <w:rFonts w:cs="Arial"/>
            <w:sz w:val="18"/>
            <w:szCs w:val="18"/>
          </w:rPr>
          <w:fldChar w:fldCharType="begin"/>
        </w:r>
        <w:r w:rsidR="000654E9" w:rsidDel="007F6087">
          <w:rPr>
            <w:rStyle w:val="Hyperlink"/>
            <w:rFonts w:cs="Arial"/>
            <w:sz w:val="18"/>
            <w:szCs w:val="18"/>
          </w:rPr>
          <w:delInstrText xml:space="preserve"> HYPERLINK "https://doi.org/10.1016/j.jelectrocard.2022.07.069" </w:delInstrText>
        </w:r>
        <w:r w:rsidR="000654E9" w:rsidDel="007F6087">
          <w:rPr>
            <w:rStyle w:val="Hyperlink"/>
            <w:rFonts w:cs="Arial"/>
            <w:sz w:val="18"/>
            <w:szCs w:val="18"/>
          </w:rPr>
          <w:fldChar w:fldCharType="separate"/>
        </w:r>
        <w:r w:rsidRPr="00590AAC" w:rsidDel="007F6087">
          <w:rPr>
            <w:rStyle w:val="Hyperlink"/>
            <w:rFonts w:cs="Arial"/>
            <w:sz w:val="18"/>
            <w:szCs w:val="18"/>
          </w:rPr>
          <w:delText>https://doi.org/10.1016/j.jelectrocar</w:delText>
        </w:r>
        <w:r w:rsidRPr="00342E93" w:rsidDel="007F6087">
          <w:rPr>
            <w:rStyle w:val="Hyperlink"/>
            <w:rFonts w:cs="Arial"/>
            <w:sz w:val="18"/>
            <w:szCs w:val="18"/>
            <w:highlight w:val="yellow"/>
          </w:rPr>
          <w:delText>d.2</w:delText>
        </w:r>
        <w:r w:rsidRPr="00590AAC" w:rsidDel="007F6087">
          <w:rPr>
            <w:rStyle w:val="Hyperlink"/>
            <w:rFonts w:cs="Arial"/>
            <w:sz w:val="18"/>
            <w:szCs w:val="18"/>
          </w:rPr>
          <w:delText>022.07.069</w:delText>
        </w:r>
        <w:r w:rsidR="000654E9" w:rsidDel="007F6087">
          <w:rPr>
            <w:rStyle w:val="Hyperlink"/>
            <w:rFonts w:cs="Arial"/>
            <w:sz w:val="18"/>
            <w:szCs w:val="18"/>
          </w:rPr>
          <w:fldChar w:fldCharType="end"/>
        </w:r>
        <w:r w:rsidRPr="00590AAC" w:rsidDel="007F6087">
          <w:rPr>
            <w:rFonts w:cs="Arial"/>
            <w:sz w:val="18"/>
            <w:szCs w:val="18"/>
          </w:rPr>
          <w:delText>.</w:delText>
        </w:r>
      </w:del>
    </w:p>
    <w:p w14:paraId="54A9F8C9" w14:textId="0C3DBD3E" w:rsidR="00D81303" w:rsidRPr="00590AAC" w:rsidDel="007F6087" w:rsidRDefault="00296905" w:rsidP="007F6087">
      <w:pPr>
        <w:pStyle w:val="MDPI21heading1"/>
        <w:ind w:left="0"/>
        <w:rPr>
          <w:del w:id="757" w:author="MDPI" w:date="2022-12-04T10:40:00Z"/>
          <w:rFonts w:cs="Arial"/>
          <w:sz w:val="18"/>
          <w:szCs w:val="18"/>
        </w:rPr>
      </w:pPr>
      <w:del w:id="758" w:author="MDPI" w:date="2022-12-04T10:40:00Z">
        <w:r w:rsidRPr="00590AAC" w:rsidDel="007F6087">
          <w:rPr>
            <w:rFonts w:cs="Arial"/>
            <w:sz w:val="18"/>
            <w:szCs w:val="18"/>
          </w:rPr>
          <w:delText xml:space="preserve">Bacharova L. ECG in left ventricular hypertrophy: A change in paradigm from assessing left ventricular mass to its electrophysiological properties. Journal of Electrocardiology. 2022 Jun; vol 73:153-156 </w:delText>
        </w:r>
        <w:r w:rsidR="000654E9" w:rsidDel="007F6087">
          <w:rPr>
            <w:sz w:val="18"/>
            <w:szCs w:val="18"/>
          </w:rPr>
          <w:fldChar w:fldCharType="begin"/>
        </w:r>
        <w:r w:rsidR="000654E9" w:rsidDel="007F6087">
          <w:rPr>
            <w:sz w:val="18"/>
            <w:szCs w:val="18"/>
          </w:rPr>
          <w:delInstrText xml:space="preserve"> HYPERLINK "https://doi.org/10.1016/j.jelectrocard.2022.06.002" \t "_blank" \o "Persistent link using digital object identifier" </w:delInstrText>
        </w:r>
        <w:r w:rsidR="000654E9" w:rsidDel="007F6087">
          <w:rPr>
            <w:sz w:val="18"/>
            <w:szCs w:val="18"/>
          </w:rPr>
          <w:fldChar w:fldCharType="separate"/>
        </w:r>
        <w:r w:rsidRPr="00590AAC" w:rsidDel="007F6087">
          <w:rPr>
            <w:sz w:val="18"/>
            <w:szCs w:val="18"/>
          </w:rPr>
          <w:delText>https://doi.org/10.1016/j.jelectrocar</w:delText>
        </w:r>
        <w:r w:rsidRPr="00342E93" w:rsidDel="007F6087">
          <w:rPr>
            <w:sz w:val="18"/>
            <w:szCs w:val="18"/>
            <w:highlight w:val="yellow"/>
          </w:rPr>
          <w:delText>d.2</w:delText>
        </w:r>
        <w:r w:rsidRPr="00590AAC" w:rsidDel="007F6087">
          <w:rPr>
            <w:sz w:val="18"/>
            <w:szCs w:val="18"/>
          </w:rPr>
          <w:delText>022.06.002</w:delText>
        </w:r>
        <w:r w:rsidR="000654E9" w:rsidDel="007F6087">
          <w:rPr>
            <w:sz w:val="18"/>
            <w:szCs w:val="18"/>
          </w:rPr>
          <w:fldChar w:fldCharType="end"/>
        </w:r>
      </w:del>
    </w:p>
    <w:p w14:paraId="59F5045A" w14:textId="1A28A10C" w:rsidR="00B401B1" w:rsidRPr="00590AAC" w:rsidDel="007F6087" w:rsidRDefault="002C47F9" w:rsidP="007F6087">
      <w:pPr>
        <w:pStyle w:val="MDPI21heading1"/>
        <w:ind w:left="0"/>
        <w:rPr>
          <w:del w:id="759" w:author="MDPI" w:date="2022-12-04T10:40:00Z"/>
          <w:rFonts w:cs="Arial"/>
          <w:color w:val="333333"/>
          <w:sz w:val="18"/>
          <w:szCs w:val="18"/>
        </w:rPr>
      </w:pPr>
      <w:del w:id="760" w:author="MDPI" w:date="2022-12-04T10:40:00Z">
        <w:r w:rsidRPr="00590AAC" w:rsidDel="007F6087">
          <w:rPr>
            <w:rFonts w:cs="Arial"/>
            <w:sz w:val="18"/>
            <w:szCs w:val="18"/>
          </w:rPr>
          <w:delText>Liu Y-L, Lin C-S, Cheng C-C, Lin C. A Deep Learning Algorithm for Detecting Acute Pericarditis by Electrocardiogram. Journal of Personalized Medicine [Internet]. 2022 Jul 1 [cited 2022 Oct 27];1</w:delText>
        </w:r>
        <w:r w:rsidRPr="00342E93" w:rsidDel="007F6087">
          <w:rPr>
            <w:rFonts w:cs="Arial"/>
            <w:sz w:val="18"/>
            <w:szCs w:val="18"/>
            <w:highlight w:val="yellow"/>
          </w:rPr>
          <w:delText>2(</w:delText>
        </w:r>
        <w:r w:rsidRPr="00590AAC" w:rsidDel="007F6087">
          <w:rPr>
            <w:rFonts w:cs="Arial"/>
            <w:sz w:val="18"/>
            <w:szCs w:val="18"/>
          </w:rPr>
          <w:delText xml:space="preserve">7):1150. </w:delText>
        </w:r>
        <w:r w:rsidR="000654E9" w:rsidDel="007F6087">
          <w:rPr>
            <w:sz w:val="18"/>
            <w:szCs w:val="18"/>
          </w:rPr>
          <w:fldChar w:fldCharType="begin"/>
        </w:r>
        <w:r w:rsidR="000654E9" w:rsidDel="007F6087">
          <w:rPr>
            <w:sz w:val="18"/>
            <w:szCs w:val="18"/>
          </w:rPr>
          <w:delInstrText xml:space="preserve"> HYPERLINK "https://doi.org/10.3390/jpm12071150" </w:delInstrText>
        </w:r>
        <w:r w:rsidR="000654E9" w:rsidDel="007F6087">
          <w:rPr>
            <w:sz w:val="18"/>
            <w:szCs w:val="18"/>
          </w:rPr>
          <w:fldChar w:fldCharType="separate"/>
        </w:r>
        <w:r w:rsidRPr="00590AAC" w:rsidDel="007F6087">
          <w:rPr>
            <w:sz w:val="18"/>
            <w:szCs w:val="18"/>
          </w:rPr>
          <w:delText>https://doi.org/10.3390/jpm12071150</w:delText>
        </w:r>
        <w:r w:rsidR="000654E9" w:rsidDel="007F6087">
          <w:rPr>
            <w:sz w:val="18"/>
            <w:szCs w:val="18"/>
          </w:rPr>
          <w:fldChar w:fldCharType="end"/>
        </w:r>
      </w:del>
    </w:p>
    <w:p w14:paraId="22B93069" w14:textId="637609FE" w:rsidR="00DA45D5" w:rsidRPr="00590AAC" w:rsidDel="007F6087" w:rsidRDefault="00DA45D5" w:rsidP="007F6087">
      <w:pPr>
        <w:pStyle w:val="MDPI21heading1"/>
        <w:ind w:left="0"/>
        <w:rPr>
          <w:del w:id="761" w:author="MDPI" w:date="2022-12-04T10:40:00Z"/>
          <w:rFonts w:cs="Open Sans"/>
          <w:sz w:val="18"/>
          <w:szCs w:val="18"/>
          <w:shd w:val="clear" w:color="auto" w:fill="FFFFFF"/>
        </w:rPr>
      </w:pPr>
      <w:del w:id="762" w:author="MDPI" w:date="2022-12-04T10:40:00Z">
        <w:r w:rsidRPr="00590AAC" w:rsidDel="007F6087">
          <w:rPr>
            <w:rFonts w:cs="Open Sans"/>
            <w:sz w:val="18"/>
            <w:szCs w:val="18"/>
            <w:shd w:val="clear" w:color="auto" w:fill="FFFFFF"/>
          </w:rPr>
          <w:delText>Singh BN, Tiwari AK. Optimal selection of wavelet basis function applied to ECG signal denoising. Digital Signal Processing. 2006 May;1</w:delText>
        </w:r>
        <w:r w:rsidRPr="00342E93" w:rsidDel="007F6087">
          <w:rPr>
            <w:rFonts w:cs="Open Sans"/>
            <w:sz w:val="18"/>
            <w:szCs w:val="18"/>
            <w:highlight w:val="yellow"/>
            <w:shd w:val="clear" w:color="auto" w:fill="FFFFFF"/>
          </w:rPr>
          <w:delText>6(</w:delText>
        </w:r>
        <w:r w:rsidRPr="00590AAC" w:rsidDel="007F6087">
          <w:rPr>
            <w:rFonts w:cs="Open Sans"/>
            <w:sz w:val="18"/>
            <w:szCs w:val="18"/>
            <w:shd w:val="clear" w:color="auto" w:fill="FFFFFF"/>
          </w:rPr>
          <w:delText>3):275–87.</w:delText>
        </w:r>
      </w:del>
    </w:p>
    <w:p w14:paraId="1F65863F" w14:textId="1F9D6B4E" w:rsidR="00B95AC1" w:rsidRPr="00590AAC" w:rsidRDefault="00B95AC1" w:rsidP="007F6087">
      <w:pPr>
        <w:pStyle w:val="MDPI21heading1"/>
        <w:ind w:left="0"/>
        <w:rPr>
          <w:rFonts w:cs="Arial"/>
          <w:color w:val="333333"/>
          <w:sz w:val="18"/>
          <w:szCs w:val="18"/>
        </w:rPr>
      </w:pPr>
      <w:del w:id="763" w:author="MDPI" w:date="2022-12-04T10:40:00Z">
        <w:r w:rsidRPr="004624ED" w:rsidDel="007F6087">
          <w:rPr>
            <w:rFonts w:cs="Open Sans"/>
            <w:sz w:val="18"/>
            <w:szCs w:val="18"/>
            <w:shd w:val="clear" w:color="auto" w:fill="FFFFFF"/>
            <w:lang w:val="es-ES"/>
          </w:rPr>
          <w:delText>Gualsaquí, M., Vizcaíno, I., Proaño, V., &amp; Flores, M. (2018).</w:delText>
        </w:r>
        <w:r w:rsidR="00590AAC" w:rsidRPr="004624ED" w:rsidDel="007F6087">
          <w:rPr>
            <w:rFonts w:cs="Open Sans"/>
            <w:sz w:val="18"/>
            <w:szCs w:val="18"/>
            <w:shd w:val="clear" w:color="auto" w:fill="FFFFFF"/>
            <w:lang w:val="es-ES"/>
          </w:rPr>
          <w:delText xml:space="preserve"> </w:delText>
        </w:r>
        <w:r w:rsidRPr="00590AAC" w:rsidDel="007F6087">
          <w:rPr>
            <w:rFonts w:cs="Open Sans"/>
            <w:sz w:val="18"/>
            <w:szCs w:val="18"/>
            <w:shd w:val="clear" w:color="auto" w:fill="FFFFFF"/>
          </w:rPr>
          <w:delText>ECG signal elimination by discrete wavelet transform: a comparative analysis of threshold values and functions.</w:delText>
        </w:r>
        <w:r w:rsidR="00590AAC" w:rsidRPr="00590AAC" w:rsidDel="007F6087">
          <w:rPr>
            <w:rFonts w:cs="Open Sans"/>
            <w:sz w:val="18"/>
            <w:szCs w:val="18"/>
            <w:shd w:val="clear" w:color="auto" w:fill="FFFFFF"/>
          </w:rPr>
          <w:delText xml:space="preserve"> </w:delText>
        </w:r>
        <w:r w:rsidRPr="00590AAC" w:rsidDel="007F6087">
          <w:rPr>
            <w:rFonts w:cs="Open Sans"/>
            <w:i/>
            <w:iCs/>
            <w:sz w:val="18"/>
            <w:szCs w:val="18"/>
            <w:shd w:val="clear" w:color="auto" w:fill="FFFFFF"/>
          </w:rPr>
          <w:delText>Maskana</w:delText>
        </w:r>
        <w:r w:rsidR="00590AAC" w:rsidRPr="00342E93" w:rsidDel="007F6087">
          <w:rPr>
            <w:rFonts w:cs="Open Sans"/>
            <w:sz w:val="18"/>
            <w:szCs w:val="18"/>
            <w:highlight w:val="yellow"/>
            <w:shd w:val="clear" w:color="auto" w:fill="FFFFFF"/>
          </w:rPr>
          <w:delText xml:space="preserve"> </w:delText>
        </w:r>
        <w:r w:rsidRPr="00342E93" w:rsidDel="007F6087">
          <w:rPr>
            <w:rFonts w:cs="Open Sans"/>
            <w:sz w:val="18"/>
            <w:szCs w:val="18"/>
            <w:highlight w:val="yellow"/>
            <w:shd w:val="clear" w:color="auto" w:fill="FFFFFF"/>
          </w:rPr>
          <w:delText>,</w:delText>
        </w:r>
        <w:r w:rsidR="00590AAC" w:rsidRPr="00590AAC" w:rsidDel="007F6087">
          <w:rPr>
            <w:rFonts w:cs="Open Sans"/>
            <w:sz w:val="18"/>
            <w:szCs w:val="18"/>
            <w:shd w:val="clear" w:color="auto" w:fill="FFFFFF"/>
          </w:rPr>
          <w:delText xml:space="preserve"> </w:delText>
        </w:r>
        <w:r w:rsidRPr="00590AAC" w:rsidDel="007F6087">
          <w:rPr>
            <w:rFonts w:cs="Open Sans"/>
            <w:i/>
            <w:iCs/>
            <w:sz w:val="18"/>
            <w:szCs w:val="18"/>
            <w:shd w:val="clear" w:color="auto" w:fill="FFFFFF"/>
          </w:rPr>
          <w:delText>9</w:delText>
        </w:r>
        <w:r w:rsidR="00590AAC" w:rsidRPr="00590AAC" w:rsidDel="007F6087">
          <w:rPr>
            <w:rFonts w:cs="Open Sans"/>
            <w:sz w:val="18"/>
            <w:szCs w:val="18"/>
            <w:shd w:val="clear" w:color="auto" w:fill="FFFFFF"/>
          </w:rPr>
          <w:delText xml:space="preserve"> </w:delText>
        </w:r>
        <w:r w:rsidRPr="00590AAC" w:rsidDel="007F6087">
          <w:rPr>
            <w:rFonts w:cs="Open Sans"/>
            <w:sz w:val="18"/>
            <w:szCs w:val="18"/>
            <w:shd w:val="clear" w:color="auto" w:fill="FFFFFF"/>
          </w:rPr>
          <w:delText>(1), 105–114.</w:delText>
        </w:r>
        <w:r w:rsidR="00590AAC" w:rsidRPr="00590AAC" w:rsidDel="007F6087">
          <w:rPr>
            <w:rFonts w:cs="Open Sans"/>
            <w:sz w:val="18"/>
            <w:szCs w:val="18"/>
            <w:shd w:val="clear" w:color="auto" w:fill="FFFFFF"/>
          </w:rPr>
          <w:delText xml:space="preserve"> </w:delText>
        </w:r>
        <w:r w:rsidR="000654E9" w:rsidDel="007F6087">
          <w:rPr>
            <w:rStyle w:val="Hyperlink"/>
            <w:rFonts w:cs="Open Sans"/>
            <w:sz w:val="18"/>
            <w:szCs w:val="18"/>
            <w:shd w:val="clear" w:color="auto" w:fill="FFFFFF"/>
          </w:rPr>
          <w:fldChar w:fldCharType="begin"/>
        </w:r>
        <w:r w:rsidR="000654E9" w:rsidDel="007F6087">
          <w:rPr>
            <w:rStyle w:val="Hyperlink"/>
            <w:rFonts w:cs="Open Sans"/>
            <w:sz w:val="18"/>
            <w:szCs w:val="18"/>
            <w:shd w:val="clear" w:color="auto" w:fill="FFFFFF"/>
          </w:rPr>
          <w:delInstrText xml:space="preserve"> HYPERLINK "https://doi.org/10.18537/mskn.09.01.10" </w:delInstrText>
        </w:r>
        <w:r w:rsidR="000654E9" w:rsidDel="007F6087">
          <w:rPr>
            <w:rStyle w:val="Hyperlink"/>
            <w:rFonts w:cs="Open Sans"/>
            <w:sz w:val="18"/>
            <w:szCs w:val="18"/>
            <w:shd w:val="clear" w:color="auto" w:fill="FFFFFF"/>
          </w:rPr>
          <w:fldChar w:fldCharType="separate"/>
        </w:r>
        <w:r w:rsidR="00D45222" w:rsidRPr="00590AAC" w:rsidDel="007F6087">
          <w:rPr>
            <w:rStyle w:val="Hyperlink"/>
            <w:rFonts w:cs="Open Sans"/>
            <w:sz w:val="18"/>
            <w:szCs w:val="18"/>
            <w:shd w:val="clear" w:color="auto" w:fill="FFFFFF"/>
          </w:rPr>
          <w:delText>https://doi.org/10.18537/msk</w:delText>
        </w:r>
        <w:r w:rsidR="00D45222" w:rsidRPr="00342E93" w:rsidDel="007F6087">
          <w:rPr>
            <w:rStyle w:val="Hyperlink"/>
            <w:rFonts w:cs="Open Sans"/>
            <w:sz w:val="18"/>
            <w:szCs w:val="18"/>
            <w:highlight w:val="yellow"/>
            <w:shd w:val="clear" w:color="auto" w:fill="FFFFFF"/>
          </w:rPr>
          <w:delText>n.0</w:delText>
        </w:r>
        <w:r w:rsidR="00D45222" w:rsidRPr="00590AAC" w:rsidDel="007F6087">
          <w:rPr>
            <w:rStyle w:val="Hyperlink"/>
            <w:rFonts w:cs="Open Sans"/>
            <w:sz w:val="18"/>
            <w:szCs w:val="18"/>
            <w:shd w:val="clear" w:color="auto" w:fill="FFFFFF"/>
          </w:rPr>
          <w:delText>9.01.10</w:delText>
        </w:r>
        <w:r w:rsidR="000654E9" w:rsidDel="007F6087">
          <w:rPr>
            <w:rStyle w:val="Hyperlink"/>
            <w:rFonts w:cs="Open Sans"/>
            <w:sz w:val="18"/>
            <w:szCs w:val="18"/>
            <w:shd w:val="clear" w:color="auto" w:fill="FFFFFF"/>
          </w:rPr>
          <w:fldChar w:fldCharType="end"/>
        </w:r>
      </w:del>
    </w:p>
    <w:sectPr w:rsidR="00B95AC1" w:rsidRPr="00590AAC" w:rsidSect="00590AAC">
      <w:headerReference w:type="even" r:id="rId23"/>
      <w:headerReference w:type="default" r:id="rId24"/>
      <w:footerReference w:type="default" r:id="rId25"/>
      <w:headerReference w:type="first" r:id="rId26"/>
      <w:footerReference w:type="first" r:id="rId27"/>
      <w:type w:val="continuous"/>
      <w:pgSz w:w="11906" w:h="16838" w:code="9"/>
      <w:pgMar w:top="1417" w:right="720" w:bottom="1077" w:left="720" w:header="1020" w:footer="340" w:gutter="0"/>
      <w:pgNumType w:start="1"/>
      <w:cols w:space="425"/>
      <w:titlePg/>
      <w:bidi/>
      <w:docGrid w:type="lines"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garrett moore" w:date="2022-12-03T08:31:00Z" w:initials="gm">
    <w:p w14:paraId="21555B05" w14:textId="77777777" w:rsidR="000949BC" w:rsidRDefault="000949BC" w:rsidP="00BB38E0">
      <w:pPr>
        <w:pStyle w:val="CommentText"/>
        <w:jc w:val="left"/>
      </w:pPr>
      <w:r>
        <w:rPr>
          <w:rStyle w:val="CommentReference"/>
        </w:rPr>
        <w:annotationRef/>
      </w:r>
      <w:r>
        <w:t>Title altered</w:t>
      </w:r>
    </w:p>
  </w:comment>
  <w:comment w:id="1" w:author="Safdar Muhammad Farhan (DOKT)" w:date="2022-12-05T09:47:00Z" w:initials="MFS">
    <w:p w14:paraId="73958829" w14:textId="717F6AE3" w:rsidR="000F0FD2" w:rsidRDefault="000F0FD2">
      <w:pPr>
        <w:pStyle w:val="CommentText"/>
      </w:pPr>
      <w:r>
        <w:rPr>
          <w:rStyle w:val="CommentReference"/>
        </w:rPr>
        <w:annotationRef/>
      </w:r>
      <w:r>
        <w:t>Correct</w:t>
      </w:r>
    </w:p>
  </w:comment>
  <w:comment w:id="3" w:author="MDPI" w:date="2022-12-02T14:01:00Z" w:initials="A">
    <w:p w14:paraId="4E8D6692" w14:textId="2F36A72D" w:rsidR="00590AAC" w:rsidRDefault="00590AAC">
      <w:pPr>
        <w:pStyle w:val="CommentText"/>
      </w:pPr>
      <w:r>
        <w:rPr>
          <w:rStyle w:val="CommentReference"/>
        </w:rPr>
        <w:annotationRef/>
      </w:r>
      <w:r>
        <w:t xml:space="preserve">Please carefully check the accuracy of names and affiliations. </w:t>
      </w:r>
    </w:p>
  </w:comment>
  <w:comment w:id="4" w:author="Safdar Muhammad Farhan (DOKT)" w:date="2022-12-05T09:47:00Z" w:initials="MFS">
    <w:p w14:paraId="40347D74" w14:textId="7C610759" w:rsidR="000F0FD2" w:rsidRDefault="000F0FD2">
      <w:pPr>
        <w:pStyle w:val="CommentText"/>
      </w:pPr>
      <w:r>
        <w:rPr>
          <w:rStyle w:val="CommentReference"/>
        </w:rPr>
        <w:annotationRef/>
      </w:r>
      <w:r>
        <w:t>Correct</w:t>
      </w:r>
    </w:p>
  </w:comment>
  <w:comment w:id="5" w:author="MDPI" w:date="2022-12-02T14:12:00Z" w:initials="A">
    <w:p w14:paraId="4095CE3C" w14:textId="31F50967" w:rsidR="00342E93" w:rsidRDefault="00342E93">
      <w:pPr>
        <w:pStyle w:val="CommentText"/>
      </w:pPr>
      <w:r>
        <w:rPr>
          <w:rStyle w:val="CommentReference"/>
        </w:rPr>
        <w:annotationRef/>
      </w:r>
      <w:r>
        <w:t>Please check all author names carefully.</w:t>
      </w:r>
    </w:p>
  </w:comment>
  <w:comment w:id="6" w:author="Safdar Muhammad Farhan (DOKT)" w:date="2022-12-05T10:04:00Z" w:initials="MFS">
    <w:p w14:paraId="68614AF2" w14:textId="2618ADA0" w:rsidR="003B3AC2" w:rsidRDefault="003B3AC2">
      <w:pPr>
        <w:pStyle w:val="CommentText"/>
      </w:pPr>
      <w:r>
        <w:rPr>
          <w:rStyle w:val="CommentReference"/>
        </w:rPr>
        <w:annotationRef/>
      </w:r>
      <w:r>
        <w:t>Correct.</w:t>
      </w:r>
    </w:p>
  </w:comment>
  <w:comment w:id="7" w:author="garrett moore" w:date="2022-12-03T08:31:00Z" w:initials="gm">
    <w:p w14:paraId="1A1AD89D" w14:textId="77777777" w:rsidR="000949BC" w:rsidRDefault="000949BC" w:rsidP="0017612B">
      <w:pPr>
        <w:pStyle w:val="CommentText"/>
        <w:jc w:val="left"/>
      </w:pPr>
      <w:r>
        <w:rPr>
          <w:rStyle w:val="CommentReference"/>
        </w:rPr>
        <w:annotationRef/>
      </w:r>
      <w:r>
        <w:t>Title altered</w:t>
      </w:r>
    </w:p>
  </w:comment>
  <w:comment w:id="8" w:author="Safdar Muhammad Farhan (DOKT)" w:date="2022-12-05T10:06:00Z" w:initials="MFS">
    <w:p w14:paraId="76CDA429" w14:textId="4A490CF7" w:rsidR="003B3AC2" w:rsidRDefault="003B3AC2">
      <w:pPr>
        <w:pStyle w:val="CommentText"/>
      </w:pPr>
      <w:r>
        <w:rPr>
          <w:rStyle w:val="CommentReference"/>
        </w:rPr>
        <w:annotationRef/>
      </w:r>
      <w:r>
        <w:t>Correct</w:t>
      </w:r>
    </w:p>
  </w:comment>
  <w:comment w:id="12" w:author="MDPI" w:date="2022-12-02T14:06:00Z" w:initials="A">
    <w:p w14:paraId="02A59178" w14:textId="77777777" w:rsidR="00590AAC" w:rsidRDefault="00590AAC" w:rsidP="0027489A">
      <w:pPr>
        <w:pStyle w:val="CommentText"/>
        <w:jc w:val="left"/>
      </w:pPr>
      <w:r>
        <w:rPr>
          <w:rStyle w:val="CommentReference"/>
        </w:rPr>
        <w:annotationRef/>
      </w:r>
      <w:r>
        <w:t>We merged the affiliations since they were all the same, please confirm this revision.</w:t>
      </w:r>
    </w:p>
  </w:comment>
  <w:comment w:id="13" w:author="Safdar Muhammad Farhan (DOKT)" w:date="2022-12-05T09:47:00Z" w:initials="MFS">
    <w:p w14:paraId="7BC9EEB4" w14:textId="120BCB9F" w:rsidR="000F0FD2" w:rsidRDefault="000F0FD2">
      <w:pPr>
        <w:pStyle w:val="CommentText"/>
      </w:pPr>
      <w:r>
        <w:rPr>
          <w:rStyle w:val="CommentReference"/>
        </w:rPr>
        <w:annotationRef/>
      </w:r>
      <w:r>
        <w:rPr>
          <w:rStyle w:val="CommentReference"/>
        </w:rPr>
        <w:annotationRef/>
      </w:r>
      <w:r>
        <w:t>Correct</w:t>
      </w:r>
    </w:p>
  </w:comment>
  <w:comment w:id="15" w:author="MDPI" w:date="2022-12-02T14:03:00Z" w:initials="A">
    <w:p w14:paraId="35977BBC" w14:textId="3D0E9394" w:rsidR="00590AAC" w:rsidRDefault="00590AAC" w:rsidP="00DD024A">
      <w:pPr>
        <w:pStyle w:val="CommentText"/>
        <w:jc w:val="left"/>
      </w:pPr>
      <w:r>
        <w:rPr>
          <w:rStyle w:val="CommentReference"/>
        </w:rPr>
        <w:annotationRef/>
      </w:r>
      <w:r>
        <w:t>We added the zip code and city, please confirm.</w:t>
      </w:r>
    </w:p>
  </w:comment>
  <w:comment w:id="16" w:author="Safdar Muhammad Farhan (DOKT)" w:date="2022-12-05T09:49:00Z" w:initials="MFS">
    <w:p w14:paraId="0CA6FAAA" w14:textId="2FF7DF6C" w:rsidR="000F0FD2" w:rsidRDefault="000F0FD2">
      <w:pPr>
        <w:pStyle w:val="CommentText"/>
      </w:pPr>
      <w:r>
        <w:rPr>
          <w:rStyle w:val="CommentReference"/>
        </w:rPr>
        <w:annotationRef/>
      </w:r>
      <w:r>
        <w:t>Correct</w:t>
      </w:r>
    </w:p>
  </w:comment>
  <w:comment w:id="20" w:author="MDPI" w:date="2022-12-02T14:04:00Z" w:initials="A">
    <w:p w14:paraId="26F737CF" w14:textId="77777777" w:rsidR="00342E93" w:rsidRDefault="00590AAC" w:rsidP="00FC7F14">
      <w:pPr>
        <w:pStyle w:val="CommentText"/>
        <w:jc w:val="left"/>
      </w:pPr>
      <w:r>
        <w:rPr>
          <w:rStyle w:val="CommentReference"/>
        </w:rPr>
        <w:annotationRef/>
      </w:r>
      <w:r w:rsidR="00342E93">
        <w:t>Please confirm if both email addresses should be kept.</w:t>
      </w:r>
    </w:p>
  </w:comment>
  <w:comment w:id="21" w:author="Safdar Muhammad Farhan (DOKT)" w:date="2022-12-05T09:50:00Z" w:initials="MFS">
    <w:p w14:paraId="53430E18" w14:textId="556F0041" w:rsidR="000F0FD2" w:rsidRDefault="000F0FD2">
      <w:pPr>
        <w:pStyle w:val="CommentText"/>
      </w:pPr>
      <w:r>
        <w:rPr>
          <w:rStyle w:val="CommentReference"/>
        </w:rPr>
        <w:annotationRef/>
      </w:r>
      <w:r>
        <w:t>Please keept both addresses</w:t>
      </w:r>
    </w:p>
  </w:comment>
  <w:comment w:id="24" w:author="garrett moore" w:date="2022-12-03T07:26:00Z" w:initials="gm">
    <w:p w14:paraId="66DAD5D9" w14:textId="77777777" w:rsidR="00083C8E" w:rsidRDefault="00083C8E" w:rsidP="00BE0553">
      <w:pPr>
        <w:pStyle w:val="CommentText"/>
        <w:jc w:val="left"/>
      </w:pPr>
      <w:r>
        <w:rPr>
          <w:rStyle w:val="CommentReference"/>
        </w:rPr>
        <w:annotationRef/>
      </w:r>
      <w:r>
        <w:t>Please ensure intended meaning is retained\</w:t>
      </w:r>
    </w:p>
  </w:comment>
  <w:comment w:id="25" w:author="Safdar Muhammad Farhan (DOKT)" w:date="2022-12-05T09:51:00Z" w:initials="MFS">
    <w:p w14:paraId="7EA2C0C2" w14:textId="7B3F7396" w:rsidR="00F23A93" w:rsidRDefault="00F23A93">
      <w:pPr>
        <w:pStyle w:val="CommentText"/>
      </w:pPr>
      <w:r>
        <w:rPr>
          <w:rStyle w:val="CommentReference"/>
        </w:rPr>
        <w:annotationRef/>
      </w:r>
      <w:r>
        <w:t>Sentence corrected.</w:t>
      </w:r>
    </w:p>
  </w:comment>
  <w:comment w:id="36" w:author="garrett moore" w:date="2022-12-03T07:26:00Z" w:initials="gm">
    <w:p w14:paraId="70623338" w14:textId="77777777" w:rsidR="00083C8E" w:rsidRDefault="00083C8E" w:rsidP="00641AA2">
      <w:pPr>
        <w:pStyle w:val="CommentText"/>
        <w:jc w:val="left"/>
      </w:pPr>
      <w:r>
        <w:rPr>
          <w:rStyle w:val="CommentReference"/>
        </w:rPr>
        <w:annotationRef/>
      </w:r>
      <w:r>
        <w:t>Please ensure intended meaning is retained\</w:t>
      </w:r>
    </w:p>
  </w:comment>
  <w:comment w:id="37" w:author="Safdar Muhammad Farhan (DOKT)" w:date="2022-12-05T10:03:00Z" w:initials="MFS">
    <w:p w14:paraId="4A1B8602" w14:textId="3D81AC67" w:rsidR="00B866BA" w:rsidRDefault="00B866BA">
      <w:pPr>
        <w:pStyle w:val="CommentText"/>
      </w:pPr>
      <w:r>
        <w:rPr>
          <w:rStyle w:val="CommentReference"/>
        </w:rPr>
        <w:annotationRef/>
      </w:r>
      <w:r>
        <w:t>Sentence modified</w:t>
      </w:r>
    </w:p>
  </w:comment>
  <w:comment w:id="57" w:author="garrett moore" w:date="2022-12-03T07:28:00Z" w:initials="gm">
    <w:p w14:paraId="4F7AAD8F" w14:textId="77777777" w:rsidR="00083C8E" w:rsidRDefault="00083C8E" w:rsidP="007A28B1">
      <w:pPr>
        <w:pStyle w:val="CommentText"/>
        <w:jc w:val="left"/>
      </w:pPr>
      <w:r>
        <w:rPr>
          <w:rStyle w:val="CommentReference"/>
        </w:rPr>
        <w:annotationRef/>
      </w:r>
      <w:r>
        <w:t>Please ensure intended meaning is retained\</w:t>
      </w:r>
    </w:p>
  </w:comment>
  <w:comment w:id="69" w:author="MDPI" w:date="2022-12-02T14:06:00Z" w:initials="A">
    <w:p w14:paraId="7DDCDA98" w14:textId="4361B943" w:rsidR="00342E93" w:rsidRDefault="00590AAC" w:rsidP="0000441D">
      <w:pPr>
        <w:pStyle w:val="CommentText"/>
        <w:jc w:val="left"/>
      </w:pPr>
      <w:r>
        <w:rPr>
          <w:rStyle w:val="CommentReference"/>
        </w:rPr>
        <w:annotationRef/>
      </w:r>
      <w:r w:rsidR="00342E93">
        <w:t>There should not be web addresses in the abstract. Please move this web address to the main text and add the accession date, e.g., accessed on 1 January 2022.</w:t>
      </w:r>
    </w:p>
  </w:comment>
  <w:comment w:id="70" w:author="Safdar Muhammad Farhan (DOKT)" w:date="2022-12-05T10:05:00Z" w:initials="MFS">
    <w:p w14:paraId="22000B34" w14:textId="1ED1EF14" w:rsidR="003B3AC2" w:rsidRDefault="003B3AC2">
      <w:pPr>
        <w:pStyle w:val="CommentText"/>
      </w:pPr>
      <w:r>
        <w:rPr>
          <w:rStyle w:val="CommentReference"/>
        </w:rPr>
        <w:annotationRef/>
      </w:r>
      <w:r>
        <w:t>Deleted from abstract.</w:t>
      </w:r>
    </w:p>
  </w:comment>
  <w:comment w:id="79" w:author="MDPI" w:date="2022-12-02T14:14:00Z" w:initials="A">
    <w:p w14:paraId="26E13E7E" w14:textId="77777777" w:rsidR="00342E93" w:rsidRDefault="00342E93" w:rsidP="004D31A6">
      <w:pPr>
        <w:pStyle w:val="CommentText"/>
        <w:jc w:val="left"/>
      </w:pPr>
      <w:r>
        <w:rPr>
          <w:rStyle w:val="CommentReference"/>
        </w:rPr>
        <w:annotationRef/>
      </w:r>
      <w:r>
        <w:t>Reference 48 citation detected after 2. Please correct the reference citations throughout the manuscript so that they would appear in numerical order.</w:t>
      </w:r>
    </w:p>
  </w:comment>
  <w:comment w:id="80" w:author="Safdar Muhammad Farhan (DOKT) [2]" w:date="2022-12-06T13:00:00Z" w:initials="MFS">
    <w:p w14:paraId="7133D83C" w14:textId="5CD48818" w:rsidR="00D26338" w:rsidRDefault="00D26338">
      <w:pPr>
        <w:pStyle w:val="CommentText"/>
      </w:pPr>
      <w:r>
        <w:rPr>
          <w:rStyle w:val="CommentReference"/>
        </w:rPr>
        <w:annotationRef/>
      </w:r>
      <w:r>
        <w:t xml:space="preserve">Reference organized in order. However, few are utilized at multiple places so please ignore these sequence. </w:t>
      </w:r>
    </w:p>
  </w:comment>
  <w:comment w:id="109" w:author="garrett moore" w:date="2022-12-03T07:37:00Z" w:initials="gm">
    <w:p w14:paraId="03DFF119" w14:textId="77777777" w:rsidR="00F03BAA" w:rsidRDefault="00F03BAA" w:rsidP="00787FE2">
      <w:pPr>
        <w:pStyle w:val="CommentText"/>
        <w:jc w:val="left"/>
      </w:pPr>
      <w:r>
        <w:rPr>
          <w:rStyle w:val="CommentReference"/>
        </w:rPr>
        <w:annotationRef/>
      </w:r>
      <w:r>
        <w:t>Please ensure intended meaning is retained\</w:t>
      </w:r>
    </w:p>
  </w:comment>
  <w:comment w:id="110" w:author="Safdar Muhammad Farhan (DOKT)" w:date="2022-12-05T10:07:00Z" w:initials="MFS">
    <w:p w14:paraId="78219807" w14:textId="4AF8B578" w:rsidR="0026284B" w:rsidRDefault="0026284B">
      <w:pPr>
        <w:pStyle w:val="CommentText"/>
      </w:pPr>
      <w:r>
        <w:rPr>
          <w:rStyle w:val="CommentReference"/>
        </w:rPr>
        <w:annotationRef/>
      </w:r>
      <w:r>
        <w:t>Correct.</w:t>
      </w:r>
    </w:p>
  </w:comment>
  <w:comment w:id="129" w:author="garrett moore" w:date="2022-12-03T07:43:00Z" w:initials="gm">
    <w:p w14:paraId="56ABE804" w14:textId="77777777" w:rsidR="00F03BAA" w:rsidRDefault="00F03BAA" w:rsidP="0028577A">
      <w:pPr>
        <w:pStyle w:val="CommentText"/>
        <w:jc w:val="left"/>
      </w:pPr>
      <w:r>
        <w:rPr>
          <w:rStyle w:val="CommentReference"/>
        </w:rPr>
        <w:annotationRef/>
      </w:r>
      <w:r>
        <w:t>Please ensure intended meaning is retained\</w:t>
      </w:r>
    </w:p>
  </w:comment>
  <w:comment w:id="130" w:author="Safdar Muhammad Farhan (DOKT)" w:date="2022-12-05T10:08:00Z" w:initials="MFS">
    <w:p w14:paraId="56A651EC" w14:textId="354B6102" w:rsidR="0026284B" w:rsidRDefault="0026284B">
      <w:pPr>
        <w:pStyle w:val="CommentText"/>
      </w:pPr>
      <w:r>
        <w:rPr>
          <w:rStyle w:val="CommentReference"/>
        </w:rPr>
        <w:annotationRef/>
      </w:r>
      <w:r>
        <w:t xml:space="preserve">Modified. </w:t>
      </w:r>
    </w:p>
  </w:comment>
  <w:comment w:id="136" w:author="garrett moore" w:date="2022-12-03T07:39:00Z" w:initials="gm">
    <w:p w14:paraId="072EE998" w14:textId="343A2419" w:rsidR="00F03BAA" w:rsidRDefault="00F03BAA" w:rsidP="008803E3">
      <w:pPr>
        <w:pStyle w:val="CommentText"/>
        <w:jc w:val="left"/>
      </w:pPr>
      <w:r>
        <w:rPr>
          <w:rStyle w:val="CommentReference"/>
        </w:rPr>
        <w:annotationRef/>
      </w:r>
      <w:r>
        <w:t>Please ensure intended meaning is retained\</w:t>
      </w:r>
    </w:p>
  </w:comment>
  <w:comment w:id="137" w:author="Safdar Muhammad Farhan (DOKT)" w:date="2022-12-05T10:09:00Z" w:initials="MFS">
    <w:p w14:paraId="20488B92" w14:textId="0C628CB2" w:rsidR="0026284B" w:rsidRDefault="0026284B">
      <w:pPr>
        <w:pStyle w:val="CommentText"/>
      </w:pPr>
      <w:r>
        <w:rPr>
          <w:rStyle w:val="CommentReference"/>
        </w:rPr>
        <w:annotationRef/>
      </w:r>
      <w:r>
        <w:t>Sentence modified.</w:t>
      </w:r>
    </w:p>
  </w:comment>
  <w:comment w:id="149" w:author="garrett moore" w:date="2022-12-03T07:43:00Z" w:initials="gm">
    <w:p w14:paraId="20CF4D56" w14:textId="77777777" w:rsidR="00F03BAA" w:rsidRDefault="00F03BAA" w:rsidP="00AF57B0">
      <w:pPr>
        <w:pStyle w:val="CommentText"/>
        <w:jc w:val="left"/>
      </w:pPr>
      <w:r>
        <w:rPr>
          <w:rStyle w:val="CommentReference"/>
        </w:rPr>
        <w:annotationRef/>
      </w:r>
      <w:r>
        <w:t>Please ensure intended meaning is retained\</w:t>
      </w:r>
    </w:p>
  </w:comment>
  <w:comment w:id="150" w:author="Safdar Muhammad Farhan (DOKT)" w:date="2022-12-05T10:10:00Z" w:initials="MFS">
    <w:p w14:paraId="05E54D3E" w14:textId="19C79E36" w:rsidR="00196F00" w:rsidRDefault="00196F00">
      <w:pPr>
        <w:pStyle w:val="CommentText"/>
      </w:pPr>
      <w:r>
        <w:rPr>
          <w:rStyle w:val="CommentReference"/>
        </w:rPr>
        <w:annotationRef/>
      </w:r>
      <w:r>
        <w:t xml:space="preserve">Sentence modified. </w:t>
      </w:r>
    </w:p>
  </w:comment>
  <w:comment w:id="163" w:author="garrett moore" w:date="2022-12-03T07:44:00Z" w:initials="gm">
    <w:p w14:paraId="7B649F15" w14:textId="77777777" w:rsidR="00212145" w:rsidRDefault="00212145" w:rsidP="005944AA">
      <w:pPr>
        <w:pStyle w:val="CommentText"/>
        <w:jc w:val="left"/>
      </w:pPr>
      <w:r>
        <w:rPr>
          <w:rStyle w:val="CommentReference"/>
        </w:rPr>
        <w:annotationRef/>
      </w:r>
      <w:r>
        <w:t>Please ensure intended meaning is retained\</w:t>
      </w:r>
    </w:p>
  </w:comment>
  <w:comment w:id="164" w:author="Safdar Muhammad Farhan (DOKT)" w:date="2022-12-05T10:11:00Z" w:initials="MFS">
    <w:p w14:paraId="3B025329" w14:textId="4358E976" w:rsidR="00823C83" w:rsidRDefault="00823C83">
      <w:pPr>
        <w:pStyle w:val="CommentText"/>
      </w:pPr>
      <w:r>
        <w:rPr>
          <w:rStyle w:val="CommentReference"/>
        </w:rPr>
        <w:annotationRef/>
      </w:r>
      <w:r>
        <w:t xml:space="preserve">Sentence modified. </w:t>
      </w:r>
    </w:p>
  </w:comment>
  <w:comment w:id="187" w:author="garrett moore" w:date="2022-12-03T07:46:00Z" w:initials="gm">
    <w:p w14:paraId="321823B9" w14:textId="77777777" w:rsidR="00212145" w:rsidRDefault="00212145" w:rsidP="0024484C">
      <w:pPr>
        <w:pStyle w:val="CommentText"/>
        <w:jc w:val="left"/>
      </w:pPr>
      <w:r>
        <w:rPr>
          <w:rStyle w:val="CommentReference"/>
        </w:rPr>
        <w:annotationRef/>
      </w:r>
      <w:r>
        <w:t>Please ensure intended meaning is retained\</w:t>
      </w:r>
    </w:p>
  </w:comment>
  <w:comment w:id="188" w:author="Safdar Muhammad Farhan (DOKT)" w:date="2022-12-05T10:12:00Z" w:initials="MFS">
    <w:p w14:paraId="13B1E3FC" w14:textId="3BAB576B" w:rsidR="0076397E" w:rsidRDefault="0076397E">
      <w:pPr>
        <w:pStyle w:val="CommentText"/>
      </w:pPr>
      <w:r>
        <w:rPr>
          <w:rStyle w:val="CommentReference"/>
        </w:rPr>
        <w:annotationRef/>
      </w:r>
      <w:r>
        <w:t xml:space="preserve">Sentence modified. </w:t>
      </w:r>
    </w:p>
  </w:comment>
  <w:comment w:id="192" w:author="garrett moore" w:date="2022-12-03T07:47:00Z" w:initials="gm">
    <w:p w14:paraId="15CF9553" w14:textId="77777777" w:rsidR="00212145" w:rsidRDefault="00212145" w:rsidP="00D06E43">
      <w:pPr>
        <w:pStyle w:val="CommentText"/>
        <w:jc w:val="left"/>
      </w:pPr>
      <w:r>
        <w:rPr>
          <w:rStyle w:val="CommentReference"/>
        </w:rPr>
        <w:annotationRef/>
      </w:r>
      <w:r>
        <w:t>Please ensure intended meaning is retained\</w:t>
      </w:r>
    </w:p>
  </w:comment>
  <w:comment w:id="193" w:author="Safdar Muhammad Farhan (DOKT)" w:date="2022-12-05T10:13:00Z" w:initials="MFS">
    <w:p w14:paraId="7A55191C" w14:textId="078206B8" w:rsidR="0076397E" w:rsidRDefault="0076397E">
      <w:pPr>
        <w:pStyle w:val="CommentText"/>
      </w:pPr>
      <w:r>
        <w:rPr>
          <w:rStyle w:val="CommentReference"/>
        </w:rPr>
        <w:annotationRef/>
      </w:r>
      <w:r>
        <w:t>Correct.</w:t>
      </w:r>
    </w:p>
  </w:comment>
  <w:comment w:id="203" w:author="garrett moore" w:date="2022-12-03T07:52:00Z" w:initials="gm">
    <w:p w14:paraId="16D3CAB4" w14:textId="77777777" w:rsidR="00212145" w:rsidRDefault="00212145" w:rsidP="008E7FFD">
      <w:pPr>
        <w:pStyle w:val="CommentText"/>
        <w:jc w:val="left"/>
      </w:pPr>
      <w:r>
        <w:rPr>
          <w:rStyle w:val="CommentReference"/>
        </w:rPr>
        <w:annotationRef/>
      </w:r>
      <w:r>
        <w:t>Please ensure intended meaning is retained\</w:t>
      </w:r>
    </w:p>
  </w:comment>
  <w:comment w:id="204" w:author="Safdar Muhammad Farhan (DOKT)" w:date="2022-12-05T10:21:00Z" w:initials="MFS">
    <w:p w14:paraId="3F13757A" w14:textId="2796E4AF" w:rsidR="00445300" w:rsidRDefault="00445300">
      <w:pPr>
        <w:pStyle w:val="CommentText"/>
      </w:pPr>
      <w:r>
        <w:rPr>
          <w:rStyle w:val="CommentReference"/>
        </w:rPr>
        <w:annotationRef/>
      </w:r>
      <w:r>
        <w:t xml:space="preserve">Modified. </w:t>
      </w:r>
    </w:p>
  </w:comment>
  <w:comment w:id="221" w:author="garrett moore" w:date="2022-12-03T08:01:00Z" w:initials="gm">
    <w:p w14:paraId="7F721493" w14:textId="77777777" w:rsidR="005B425C" w:rsidRDefault="005B425C" w:rsidP="000C518C">
      <w:pPr>
        <w:pStyle w:val="CommentText"/>
        <w:jc w:val="left"/>
      </w:pPr>
      <w:r>
        <w:rPr>
          <w:rStyle w:val="CommentReference"/>
        </w:rPr>
        <w:annotationRef/>
      </w:r>
      <w:r>
        <w:t>Please ensure intended meaning is retained\</w:t>
      </w:r>
    </w:p>
  </w:comment>
  <w:comment w:id="222" w:author="Safdar Muhammad Farhan (DOKT)" w:date="2022-12-05T10:21:00Z" w:initials="MFS">
    <w:p w14:paraId="62CFE16B" w14:textId="016F3053" w:rsidR="00445300" w:rsidRDefault="00445300">
      <w:pPr>
        <w:pStyle w:val="CommentText"/>
      </w:pPr>
      <w:r>
        <w:rPr>
          <w:rStyle w:val="CommentReference"/>
        </w:rPr>
        <w:annotationRef/>
      </w:r>
      <w:r>
        <w:t>Correct.</w:t>
      </w:r>
    </w:p>
  </w:comment>
  <w:comment w:id="229" w:author="garrett moore" w:date="2022-12-03T08:02:00Z" w:initials="gm">
    <w:p w14:paraId="6FBF13EA" w14:textId="77777777" w:rsidR="005B425C" w:rsidRDefault="005B425C" w:rsidP="00B457A3">
      <w:pPr>
        <w:pStyle w:val="CommentText"/>
        <w:jc w:val="left"/>
      </w:pPr>
      <w:r>
        <w:rPr>
          <w:rStyle w:val="CommentReference"/>
        </w:rPr>
        <w:annotationRef/>
      </w:r>
      <w:r>
        <w:t>Please ensure intended meaning is retained\</w:t>
      </w:r>
    </w:p>
  </w:comment>
  <w:comment w:id="230" w:author="Safdar Muhammad Farhan (DOKT)" w:date="2022-12-05T10:23:00Z" w:initials="MFS">
    <w:p w14:paraId="5BA63AC2" w14:textId="7D171BCD" w:rsidR="00B9218E" w:rsidRDefault="00B9218E">
      <w:pPr>
        <w:pStyle w:val="CommentText"/>
      </w:pPr>
      <w:r>
        <w:rPr>
          <w:rStyle w:val="CommentReference"/>
        </w:rPr>
        <w:annotationRef/>
      </w:r>
      <w:r>
        <w:t xml:space="preserve">Modified. </w:t>
      </w:r>
    </w:p>
  </w:comment>
  <w:comment w:id="250" w:author="MDPI" w:date="2022-12-02T14:20:00Z" w:initials="A">
    <w:p w14:paraId="55AABCE5" w14:textId="57F0D7A7" w:rsidR="000163BB" w:rsidRDefault="000163BB">
      <w:pPr>
        <w:pStyle w:val="CommentText"/>
      </w:pPr>
      <w:r>
        <w:rPr>
          <w:rStyle w:val="CommentReference"/>
        </w:rPr>
        <w:annotationRef/>
      </w:r>
      <w:r>
        <w:t>We revised the letter “x” into a multiplication sign (“×” U+00D7). Please confirm.</w:t>
      </w:r>
    </w:p>
  </w:comment>
  <w:comment w:id="251" w:author="Safdar Muhammad Farhan (DOKT)" w:date="2022-12-05T10:23:00Z" w:initials="MFS">
    <w:p w14:paraId="2C6B3D95" w14:textId="55387D2D" w:rsidR="00AC44F2" w:rsidRDefault="00AC44F2">
      <w:pPr>
        <w:pStyle w:val="CommentText"/>
      </w:pPr>
      <w:r>
        <w:rPr>
          <w:rStyle w:val="CommentReference"/>
        </w:rPr>
        <w:annotationRef/>
      </w:r>
      <w:r>
        <w:t xml:space="preserve">Correct. </w:t>
      </w:r>
    </w:p>
  </w:comment>
  <w:comment w:id="256" w:author="garrett moore" w:date="2022-12-03T08:05:00Z" w:initials="gm">
    <w:p w14:paraId="6AD24CD1" w14:textId="77777777" w:rsidR="00513977" w:rsidRDefault="00513977" w:rsidP="0091544D">
      <w:pPr>
        <w:pStyle w:val="CommentText"/>
        <w:jc w:val="left"/>
      </w:pPr>
      <w:r>
        <w:rPr>
          <w:rStyle w:val="CommentReference"/>
        </w:rPr>
        <w:annotationRef/>
      </w:r>
      <w:r>
        <w:t>Please ensure intended meaning is retained\</w:t>
      </w:r>
    </w:p>
  </w:comment>
  <w:comment w:id="257" w:author="Safdar Muhammad Farhan (DOKT)" w:date="2022-12-05T10:25:00Z" w:initials="MFS">
    <w:p w14:paraId="4A457328" w14:textId="34B7310F" w:rsidR="00AC44F2" w:rsidRDefault="00AC44F2">
      <w:pPr>
        <w:pStyle w:val="CommentText"/>
      </w:pPr>
      <w:r>
        <w:rPr>
          <w:rStyle w:val="CommentReference"/>
        </w:rPr>
        <w:annotationRef/>
      </w:r>
      <w:r>
        <w:t xml:space="preserve">Sentence modified. </w:t>
      </w:r>
    </w:p>
  </w:comment>
  <w:comment w:id="264" w:author="garrett moore" w:date="2022-12-03T08:05:00Z" w:initials="gm">
    <w:p w14:paraId="70B991FA" w14:textId="77777777" w:rsidR="00513977" w:rsidRDefault="00513977" w:rsidP="00365F29">
      <w:pPr>
        <w:pStyle w:val="CommentText"/>
        <w:jc w:val="left"/>
      </w:pPr>
      <w:r>
        <w:rPr>
          <w:rStyle w:val="CommentReference"/>
        </w:rPr>
        <w:annotationRef/>
      </w:r>
      <w:r>
        <w:t>Please ensure intended meaning is retained\</w:t>
      </w:r>
    </w:p>
  </w:comment>
  <w:comment w:id="265" w:author="Safdar Muhammad Farhan (DOKT)" w:date="2022-12-05T10:26:00Z" w:initials="MFS">
    <w:p w14:paraId="72E1CE02" w14:textId="3AE0A75B" w:rsidR="00AC44F2" w:rsidRDefault="00AC44F2">
      <w:pPr>
        <w:pStyle w:val="CommentText"/>
      </w:pPr>
      <w:r>
        <w:rPr>
          <w:rStyle w:val="CommentReference"/>
        </w:rPr>
        <w:annotationRef/>
      </w:r>
      <w:r>
        <w:t xml:space="preserve">Correct. </w:t>
      </w:r>
    </w:p>
  </w:comment>
  <w:comment w:id="299" w:author="garrett moore" w:date="2022-12-03T08:09:00Z" w:initials="gm">
    <w:p w14:paraId="1D77EC78" w14:textId="77777777" w:rsidR="00513977" w:rsidRDefault="00513977" w:rsidP="00114DF2">
      <w:pPr>
        <w:pStyle w:val="CommentText"/>
        <w:jc w:val="left"/>
      </w:pPr>
      <w:r>
        <w:rPr>
          <w:rStyle w:val="CommentReference"/>
        </w:rPr>
        <w:annotationRef/>
      </w:r>
      <w:r>
        <w:t>Please ensure intended meaning is retained\</w:t>
      </w:r>
    </w:p>
  </w:comment>
  <w:comment w:id="300" w:author="Safdar Muhammad Farhan (DOKT)" w:date="2022-12-05T10:26:00Z" w:initials="MFS">
    <w:p w14:paraId="5CA7B71C" w14:textId="163ED7C5" w:rsidR="003750F7" w:rsidRDefault="003750F7">
      <w:pPr>
        <w:pStyle w:val="CommentText"/>
      </w:pPr>
      <w:r>
        <w:rPr>
          <w:rStyle w:val="CommentReference"/>
        </w:rPr>
        <w:annotationRef/>
      </w:r>
      <w:r>
        <w:t>Correct</w:t>
      </w:r>
    </w:p>
  </w:comment>
  <w:comment w:id="339" w:author="MDPI" w:date="2022-12-02T15:01:00Z" w:initials="A">
    <w:p w14:paraId="1F634C32" w14:textId="3AF364C1" w:rsidR="004624ED" w:rsidRDefault="004624ED" w:rsidP="00C76CF0">
      <w:pPr>
        <w:pStyle w:val="CommentText"/>
        <w:jc w:val="left"/>
      </w:pPr>
      <w:r>
        <w:rPr>
          <w:rStyle w:val="CommentReference"/>
        </w:rPr>
        <w:annotationRef/>
      </w:r>
      <w:r>
        <w:t>Algorithm was moved under the paragraph where it was first cited. Please confirm.</w:t>
      </w:r>
    </w:p>
  </w:comment>
  <w:comment w:id="340" w:author="Safdar Muhammad Farhan (DOKT)" w:date="2022-12-05T10:28:00Z" w:initials="MFS">
    <w:p w14:paraId="4B3F5D61" w14:textId="1AF24B44" w:rsidR="0014324C" w:rsidRDefault="0014324C">
      <w:pPr>
        <w:pStyle w:val="CommentText"/>
      </w:pPr>
      <w:r>
        <w:rPr>
          <w:rStyle w:val="CommentReference"/>
        </w:rPr>
        <w:annotationRef/>
      </w:r>
      <w:r>
        <w:t xml:space="preserve">Correct. </w:t>
      </w:r>
    </w:p>
  </w:comment>
  <w:comment w:id="346" w:author="garrett moore" w:date="2022-12-03T08:15:00Z" w:initials="gm">
    <w:p w14:paraId="0E77D0A7" w14:textId="77777777" w:rsidR="00D54571" w:rsidRDefault="00D54571" w:rsidP="00F23049">
      <w:pPr>
        <w:pStyle w:val="CommentText"/>
        <w:jc w:val="left"/>
      </w:pPr>
      <w:r>
        <w:rPr>
          <w:rStyle w:val="CommentReference"/>
        </w:rPr>
        <w:annotationRef/>
      </w:r>
      <w:r>
        <w:t>Please ensure intended meaning is retained\</w:t>
      </w:r>
    </w:p>
  </w:comment>
  <w:comment w:id="347" w:author="Safdar Muhammad Farhan (DOKT)" w:date="2022-12-05T10:28:00Z" w:initials="MFS">
    <w:p w14:paraId="1615D849" w14:textId="455EFD03" w:rsidR="00A83AD4" w:rsidRDefault="00A83AD4">
      <w:pPr>
        <w:pStyle w:val="CommentText"/>
      </w:pPr>
      <w:r>
        <w:rPr>
          <w:rStyle w:val="CommentReference"/>
        </w:rPr>
        <w:annotationRef/>
      </w:r>
      <w:r>
        <w:t xml:space="preserve">Correct. </w:t>
      </w:r>
    </w:p>
  </w:comment>
  <w:comment w:id="359" w:author="MDPI" w:date="2022-12-02T14:46:00Z" w:initials="A">
    <w:p w14:paraId="156BD2FF" w14:textId="20F44FBD" w:rsidR="005A5968" w:rsidRDefault="005A5968">
      <w:pPr>
        <w:pStyle w:val="CommentText"/>
      </w:pPr>
      <w:r>
        <w:rPr>
          <w:rStyle w:val="CommentReference"/>
        </w:rPr>
        <w:annotationRef/>
      </w:r>
      <w:r>
        <w:t>Figure was moved under the paragraph where it was first cited. Please confirm.</w:t>
      </w:r>
    </w:p>
  </w:comment>
  <w:comment w:id="360" w:author="Safdar Muhammad Farhan (DOKT)" w:date="2022-12-05T10:29:00Z" w:initials="MFS">
    <w:p w14:paraId="39B593A2" w14:textId="72A237EA" w:rsidR="002D409E" w:rsidRDefault="002D409E">
      <w:pPr>
        <w:pStyle w:val="CommentText"/>
      </w:pPr>
      <w:r>
        <w:rPr>
          <w:rStyle w:val="CommentReference"/>
        </w:rPr>
        <w:annotationRef/>
      </w:r>
      <w:r>
        <w:t xml:space="preserve">Correct. </w:t>
      </w:r>
    </w:p>
  </w:comment>
  <w:comment w:id="363" w:author="garrett moore" w:date="2022-12-03T08:18:00Z" w:initials="gm">
    <w:p w14:paraId="5A62DB7A" w14:textId="77777777" w:rsidR="00D54571" w:rsidRDefault="00D54571" w:rsidP="0037302D">
      <w:pPr>
        <w:pStyle w:val="CommentText"/>
        <w:jc w:val="left"/>
      </w:pPr>
      <w:r>
        <w:rPr>
          <w:rStyle w:val="CommentReference"/>
        </w:rPr>
        <w:annotationRef/>
      </w:r>
      <w:r>
        <w:t>Please ensure intended meaning is retained\</w:t>
      </w:r>
    </w:p>
  </w:comment>
  <w:comment w:id="364" w:author="Safdar Muhammad Farhan (DOKT)" w:date="2022-12-05T10:29:00Z" w:initials="MFS">
    <w:p w14:paraId="7E6E9632" w14:textId="0009466E" w:rsidR="002D409E" w:rsidRDefault="002D409E">
      <w:pPr>
        <w:pStyle w:val="CommentText"/>
      </w:pPr>
      <w:r>
        <w:rPr>
          <w:rStyle w:val="CommentReference"/>
        </w:rPr>
        <w:annotationRef/>
      </w:r>
      <w:r>
        <w:t xml:space="preserve">Modified. </w:t>
      </w:r>
    </w:p>
  </w:comment>
  <w:comment w:id="366" w:author="MDPI" w:date="2022-12-02T14:47:00Z" w:initials="A">
    <w:p w14:paraId="49896BE0" w14:textId="07128AA0" w:rsidR="005A5968" w:rsidRDefault="005A5968">
      <w:pPr>
        <w:pStyle w:val="CommentText"/>
      </w:pPr>
      <w:r>
        <w:rPr>
          <w:rStyle w:val="CommentReference"/>
        </w:rPr>
        <w:annotationRef/>
      </w:r>
      <w:r>
        <w:t>Figure was moved under the paragraph where it was first cited. Please confirm.</w:t>
      </w:r>
    </w:p>
  </w:comment>
  <w:comment w:id="367" w:author="Safdar Muhammad Farhan (DOKT)" w:date="2022-12-05T10:30:00Z" w:initials="MFS">
    <w:p w14:paraId="1DA28275" w14:textId="23FAD9EB" w:rsidR="00E05538" w:rsidRDefault="00E05538">
      <w:pPr>
        <w:pStyle w:val="CommentText"/>
      </w:pPr>
      <w:r>
        <w:rPr>
          <w:rStyle w:val="CommentReference"/>
        </w:rPr>
        <w:annotationRef/>
      </w:r>
      <w:r>
        <w:t xml:space="preserve">Correct. </w:t>
      </w:r>
    </w:p>
  </w:comment>
  <w:comment w:id="369" w:author="garrett moore" w:date="2022-12-03T08:21:00Z" w:initials="gm">
    <w:p w14:paraId="1C3F86AB" w14:textId="77777777" w:rsidR="00D54571" w:rsidRDefault="00D54571" w:rsidP="004041CB">
      <w:pPr>
        <w:pStyle w:val="CommentText"/>
        <w:jc w:val="left"/>
      </w:pPr>
      <w:r>
        <w:rPr>
          <w:rStyle w:val="CommentReference"/>
        </w:rPr>
        <w:annotationRef/>
      </w:r>
      <w:r>
        <w:t>Please ensure intended meaning is retained\</w:t>
      </w:r>
    </w:p>
  </w:comment>
  <w:comment w:id="370" w:author="Safdar Muhammad Farhan (DOKT)" w:date="2022-12-05T10:36:00Z" w:initials="MFS">
    <w:p w14:paraId="15472715" w14:textId="6E15C53E" w:rsidR="00F50B8B" w:rsidRDefault="00F50B8B">
      <w:pPr>
        <w:pStyle w:val="CommentText"/>
      </w:pPr>
      <w:r>
        <w:rPr>
          <w:rStyle w:val="CommentReference"/>
        </w:rPr>
        <w:annotationRef/>
      </w:r>
      <w:r>
        <w:t xml:space="preserve">Modified. </w:t>
      </w:r>
    </w:p>
  </w:comment>
  <w:comment w:id="371" w:author="Safdar Muhammad Farhan (DOKT)" w:date="2022-12-05T10:41:00Z" w:initials="MFS">
    <w:p w14:paraId="380337B9" w14:textId="6E7D759E" w:rsidR="00CD5857" w:rsidRDefault="00CD5857">
      <w:pPr>
        <w:pStyle w:val="CommentText"/>
      </w:pPr>
      <w:r>
        <w:rPr>
          <w:rStyle w:val="CommentReference"/>
        </w:rPr>
        <w:annotationRef/>
      </w:r>
    </w:p>
  </w:comment>
  <w:comment w:id="374" w:author="garrett moore" w:date="2022-12-03T08:21:00Z" w:initials="gm">
    <w:p w14:paraId="078FE7B7" w14:textId="77777777" w:rsidR="00D54571" w:rsidRDefault="00D54571" w:rsidP="00995646">
      <w:pPr>
        <w:pStyle w:val="CommentText"/>
        <w:jc w:val="left"/>
      </w:pPr>
      <w:r>
        <w:rPr>
          <w:rStyle w:val="CommentReference"/>
        </w:rPr>
        <w:annotationRef/>
      </w:r>
      <w:r>
        <w:t>Please ensure intended meaning is retained\</w:t>
      </w:r>
    </w:p>
  </w:comment>
  <w:comment w:id="375" w:author="Safdar Muhammad Farhan (DOKT)" w:date="2022-12-05T10:41:00Z" w:initials="MFS">
    <w:p w14:paraId="239236E3" w14:textId="3E33F988" w:rsidR="00CD5857" w:rsidRDefault="00CD5857">
      <w:pPr>
        <w:pStyle w:val="CommentText"/>
      </w:pPr>
      <w:r>
        <w:rPr>
          <w:rStyle w:val="CommentReference"/>
        </w:rPr>
        <w:annotationRef/>
      </w:r>
      <w:r>
        <w:t xml:space="preserve">Correct. </w:t>
      </w:r>
    </w:p>
  </w:comment>
  <w:comment w:id="378" w:author="MDPI" w:date="2022-12-02T14:47:00Z" w:initials="A">
    <w:p w14:paraId="1D183858" w14:textId="1F3323B2" w:rsidR="00E87771" w:rsidRDefault="00E87771">
      <w:pPr>
        <w:pStyle w:val="CommentText"/>
      </w:pPr>
      <w:r>
        <w:rPr>
          <w:rStyle w:val="CommentReference"/>
        </w:rPr>
        <w:annotationRef/>
      </w:r>
      <w:r>
        <w:t>Figure was moved under the paragraph where it was first cited. Please confirm.</w:t>
      </w:r>
    </w:p>
  </w:comment>
  <w:comment w:id="379" w:author="Safdar Muhammad Farhan (DOKT)" w:date="2022-12-05T10:42:00Z" w:initials="MFS">
    <w:p w14:paraId="5C12BAAF" w14:textId="77DFFF5F" w:rsidR="005C3C84" w:rsidRDefault="005C3C84">
      <w:pPr>
        <w:pStyle w:val="CommentText"/>
      </w:pPr>
      <w:r>
        <w:rPr>
          <w:rStyle w:val="CommentReference"/>
        </w:rPr>
        <w:annotationRef/>
      </w:r>
      <w:r>
        <w:t xml:space="preserve">Correct. </w:t>
      </w:r>
    </w:p>
  </w:comment>
  <w:comment w:id="394" w:author="MDPI" w:date="2022-12-02T14:40:00Z" w:initials="A">
    <w:p w14:paraId="0D56F597" w14:textId="2CDC0C0F" w:rsidR="004F6B81" w:rsidRDefault="004F6B81">
      <w:pPr>
        <w:pStyle w:val="CommentText"/>
      </w:pPr>
      <w:r>
        <w:rPr>
          <w:rStyle w:val="CommentReference"/>
        </w:rPr>
        <w:annotationRef/>
      </w:r>
      <w:r>
        <w:t>Please confirm if the bold should be retained.</w:t>
      </w:r>
    </w:p>
  </w:comment>
  <w:comment w:id="395" w:author="Safdar Muhammad Farhan (DOKT)" w:date="2022-12-05T10:43:00Z" w:initials="MFS">
    <w:p w14:paraId="33731F63" w14:textId="348A1853" w:rsidR="00C4715C" w:rsidRDefault="00C4715C">
      <w:pPr>
        <w:pStyle w:val="CommentText"/>
      </w:pPr>
      <w:r>
        <w:rPr>
          <w:rStyle w:val="CommentReference"/>
        </w:rPr>
        <w:annotationRef/>
      </w:r>
      <w:r>
        <w:t xml:space="preserve">Yes please. </w:t>
      </w:r>
    </w:p>
  </w:comment>
  <w:comment w:id="406" w:author="MDPI" w:date="2022-12-02T14:42:00Z" w:initials="A">
    <w:p w14:paraId="500755D0" w14:textId="2F7CF685" w:rsidR="004F6B81" w:rsidRDefault="004F6B81">
      <w:pPr>
        <w:pStyle w:val="CommentText"/>
      </w:pPr>
      <w:r>
        <w:rPr>
          <w:rStyle w:val="CommentReference"/>
        </w:rPr>
        <w:annotationRef/>
      </w:r>
      <w:r>
        <w:t>Please confirm if the bold should be retained.</w:t>
      </w:r>
    </w:p>
  </w:comment>
  <w:comment w:id="407" w:author="Safdar Muhammad Farhan (DOKT)" w:date="2022-12-05T10:43:00Z" w:initials="MFS">
    <w:p w14:paraId="30D3EC1D" w14:textId="439AB871" w:rsidR="00C4715C" w:rsidRDefault="00C4715C">
      <w:pPr>
        <w:pStyle w:val="CommentText"/>
      </w:pPr>
      <w:r>
        <w:rPr>
          <w:rStyle w:val="CommentReference"/>
        </w:rPr>
        <w:annotationRef/>
      </w:r>
      <w:r>
        <w:t>Yes, please</w:t>
      </w:r>
    </w:p>
  </w:comment>
  <w:comment w:id="449" w:author="MDPI" w:date="2022-12-02T14:44:00Z" w:initials="A">
    <w:p w14:paraId="0BA71736" w14:textId="30BBB19C" w:rsidR="004F6B81" w:rsidRDefault="004F6B81">
      <w:pPr>
        <w:pStyle w:val="CommentText"/>
      </w:pPr>
      <w:r>
        <w:rPr>
          <w:rStyle w:val="CommentReference"/>
        </w:rPr>
        <w:annotationRef/>
      </w:r>
      <w:r>
        <w:t>We added this sentence which is necessary part of author contributions, please confirm.</w:t>
      </w:r>
    </w:p>
  </w:comment>
  <w:comment w:id="450" w:author="Safdar Muhammad Farhan (DOKT)" w:date="2022-12-05T10:54:00Z" w:initials="SMF(">
    <w:p w14:paraId="014D0243" w14:textId="40E2A6F1" w:rsidR="000B7DEB" w:rsidRDefault="000B7DEB">
      <w:pPr>
        <w:pStyle w:val="CommentText"/>
      </w:pPr>
      <w:r>
        <w:rPr>
          <w:rStyle w:val="CommentReference"/>
        </w:rPr>
        <w:annotationRef/>
      </w:r>
      <w:r>
        <w:t xml:space="preserve">Correct. </w:t>
      </w:r>
    </w:p>
  </w:comment>
  <w:comment w:id="458" w:author="MDPI" w:date="2022-12-02T14:50:00Z" w:initials="A">
    <w:p w14:paraId="71CF92EC" w14:textId="77777777" w:rsidR="008343B9" w:rsidRDefault="008343B9" w:rsidP="00171F01">
      <w:pPr>
        <w:pStyle w:val="CommentText"/>
        <w:jc w:val="left"/>
      </w:pPr>
      <w:r>
        <w:rPr>
          <w:rStyle w:val="CommentReference"/>
        </w:rPr>
        <w:annotationRef/>
      </w:r>
      <w:r>
        <w:t>We moved this here from the Supplementary Materials Section (which was removed), since Supplementary Materials are figures/tables/files that are provided in a separate word file when the manuscript is submitted. Please confirm this revision.</w:t>
      </w:r>
    </w:p>
  </w:comment>
  <w:comment w:id="459" w:author="Safdar Muhammad Farhan (DOKT)" w:date="2022-12-05T10:49:00Z" w:initials="SMF(">
    <w:p w14:paraId="4CD1D3F6" w14:textId="3D0473DE" w:rsidR="00E663D6" w:rsidRDefault="00E663D6">
      <w:pPr>
        <w:pStyle w:val="CommentText"/>
      </w:pPr>
      <w:r>
        <w:rPr>
          <w:rStyle w:val="CommentReference"/>
        </w:rPr>
        <w:annotationRef/>
      </w:r>
      <w:r w:rsidR="00915F1E">
        <w:t xml:space="preserve"> Please consider the funding statement and make sure it’s added into MDPI submission form.</w:t>
      </w:r>
    </w:p>
  </w:comment>
  <w:comment w:id="462" w:author="MDPI" w:date="2022-12-02T14:43:00Z" w:initials="A">
    <w:p w14:paraId="4A14BAEC" w14:textId="517F3770" w:rsidR="008343B9" w:rsidRDefault="008343B9" w:rsidP="008343B9">
      <w:pPr>
        <w:pStyle w:val="CommentText"/>
      </w:pPr>
      <w:r>
        <w:rPr>
          <w:rStyle w:val="CommentReference"/>
        </w:rPr>
        <w:annotationRef/>
      </w:r>
      <w:r>
        <w:t>Please add the accession date, e.g., accessed on 1 January 2022.</w:t>
      </w:r>
    </w:p>
  </w:comment>
  <w:comment w:id="481" w:author="MDPI" w:date="2022-12-02T18:41:00Z" w:initials="M">
    <w:p w14:paraId="2A57DCE8" w14:textId="77777777" w:rsidR="007A0F2E" w:rsidRDefault="007A0F2E" w:rsidP="007A0F2E">
      <w:pPr>
        <w:pStyle w:val="CommentText"/>
      </w:pPr>
      <w:r>
        <w:rPr>
          <w:rStyle w:val="CommentReference"/>
        </w:rPr>
        <w:annotationRef/>
      </w:r>
      <w:r>
        <w:rPr>
          <w:rStyle w:val="CommentReference"/>
        </w:rPr>
        <w:annotationRef/>
      </w:r>
      <w:r>
        <w:t>Please add volume and page</w:t>
      </w:r>
    </w:p>
  </w:comment>
  <w:comment w:id="482" w:author="Safdar Muhammad Farhan (DOKT)" w:date="2022-12-05T14:07:00Z" w:initials="SMF(">
    <w:p w14:paraId="07C2767E" w14:textId="77777777" w:rsidR="007A0F2E" w:rsidRDefault="007A0F2E" w:rsidP="007A0F2E">
      <w:pPr>
        <w:pStyle w:val="CommentText"/>
      </w:pPr>
      <w:r>
        <w:rPr>
          <w:rStyle w:val="CommentReference"/>
        </w:rPr>
        <w:annotationRef/>
      </w:r>
      <w:r>
        <w:t>Added.</w:t>
      </w:r>
    </w:p>
  </w:comment>
  <w:comment w:id="496" w:author="MDPI" w:date="2022-12-02T18:39:00Z" w:initials="M">
    <w:p w14:paraId="5E398F0A" w14:textId="77777777" w:rsidR="007F6087" w:rsidRDefault="007F6087" w:rsidP="007F6087">
      <w:pPr>
        <w:pStyle w:val="CommentText"/>
      </w:pPr>
      <w:r>
        <w:rPr>
          <w:rStyle w:val="CommentReference"/>
        </w:rPr>
        <w:annotationRef/>
      </w:r>
      <w:r>
        <w:rPr>
          <w:rStyle w:val="CommentReference"/>
        </w:rPr>
        <w:annotationRef/>
      </w:r>
      <w:r>
        <w:t>Newly added information. Please confirm.</w:t>
      </w:r>
    </w:p>
    <w:p w14:paraId="613165CC" w14:textId="77777777" w:rsidR="007F6087" w:rsidRDefault="007F6087" w:rsidP="007F6087">
      <w:pPr>
        <w:pStyle w:val="CommentText"/>
      </w:pPr>
      <w:r>
        <w:t>Following the same</w:t>
      </w:r>
    </w:p>
  </w:comment>
  <w:comment w:id="497" w:author="Safdar Muhammad Farhan (DOKT)" w:date="2022-12-05T14:00:00Z" w:initials="SMF(">
    <w:p w14:paraId="4A23EC4C" w14:textId="466BCC9A" w:rsidR="00BE3723" w:rsidRDefault="00BE3723">
      <w:pPr>
        <w:pStyle w:val="CommentText"/>
      </w:pPr>
      <w:r>
        <w:rPr>
          <w:rStyle w:val="CommentReference"/>
        </w:rPr>
        <w:annotationRef/>
      </w:r>
      <w:r>
        <w:t>Correct.</w:t>
      </w:r>
    </w:p>
  </w:comment>
  <w:comment w:id="508" w:author="MDPI" w:date="2022-12-02T18:44:00Z" w:initials="M">
    <w:p w14:paraId="3F1B23EB" w14:textId="77777777" w:rsidR="007F6087" w:rsidRDefault="007F6087" w:rsidP="007F6087">
      <w:pPr>
        <w:pStyle w:val="CommentText"/>
      </w:pPr>
      <w:r>
        <w:rPr>
          <w:rStyle w:val="CommentReference"/>
        </w:rPr>
        <w:annotationRef/>
      </w:r>
      <w:r>
        <w:t>Refs. 10 and 55 are duplicated. Please remove ref. 55 and rearrange all the references to appear in numerical order. Please ensure that there are no duplicated references.</w:t>
      </w:r>
    </w:p>
  </w:comment>
  <w:comment w:id="525" w:author="MDPI" w:date="2022-12-02T18:34:00Z" w:initials="M">
    <w:p w14:paraId="1F4E64E1" w14:textId="77777777" w:rsidR="004F4E74" w:rsidRDefault="004F4E74" w:rsidP="004F4E74">
      <w:pPr>
        <w:pStyle w:val="CommentText"/>
      </w:pPr>
      <w:r>
        <w:rPr>
          <w:rStyle w:val="CommentReference"/>
        </w:rPr>
        <w:annotationRef/>
      </w:r>
      <w:r>
        <w:t>Please add the access date (Format: Date Month Year). e.g., (accessed on 1 January 2020).</w:t>
      </w:r>
    </w:p>
  </w:comment>
  <w:comment w:id="526" w:author="Safdar Muhammad Farhan (DOKT)" w:date="2022-12-05T14:05:00Z" w:initials="SMF(">
    <w:p w14:paraId="1D80C0CA" w14:textId="77777777" w:rsidR="004F4E74" w:rsidRDefault="004F4E74" w:rsidP="004F4E74">
      <w:pPr>
        <w:pStyle w:val="CommentText"/>
      </w:pPr>
      <w:r>
        <w:rPr>
          <w:rStyle w:val="CommentReference"/>
        </w:rPr>
        <w:annotationRef/>
      </w:r>
      <w:r>
        <w:t>Added.</w:t>
      </w:r>
    </w:p>
  </w:comment>
  <w:comment w:id="571" w:author="MDPI" w:date="2022-12-02T18:40:00Z" w:initials="M">
    <w:p w14:paraId="0F3DBBED" w14:textId="77777777" w:rsidR="007F6087" w:rsidRDefault="007F6087" w:rsidP="007F6087">
      <w:pPr>
        <w:pStyle w:val="CommentText"/>
      </w:pPr>
      <w:r>
        <w:rPr>
          <w:rStyle w:val="CommentReference"/>
        </w:rPr>
        <w:annotationRef/>
      </w:r>
      <w:r>
        <w:t>Please add volume and page</w:t>
      </w:r>
    </w:p>
  </w:comment>
  <w:comment w:id="593" w:author="MDPI" w:date="2022-12-02T18:40:00Z" w:initials="M">
    <w:p w14:paraId="4E5F267F" w14:textId="77777777" w:rsidR="007F6087" w:rsidRDefault="007F6087" w:rsidP="007F6087">
      <w:pPr>
        <w:pStyle w:val="CommentText"/>
      </w:pPr>
      <w:r>
        <w:rPr>
          <w:rStyle w:val="CommentReference"/>
        </w:rPr>
        <w:annotationRef/>
      </w:r>
      <w:r>
        <w:t>Please check whehter this can be deleted</w:t>
      </w:r>
    </w:p>
  </w:comment>
  <w:comment w:id="594" w:author="Safdar Muhammad Farhan (DOKT)" w:date="2022-12-05T14:02:00Z" w:initials="SMF(">
    <w:p w14:paraId="757AFC5B" w14:textId="74F05B4A" w:rsidR="00BE3723" w:rsidRDefault="00BE3723">
      <w:pPr>
        <w:pStyle w:val="CommentText"/>
      </w:pPr>
      <w:r>
        <w:rPr>
          <w:rStyle w:val="CommentReference"/>
        </w:rPr>
        <w:annotationRef/>
      </w:r>
      <w:r>
        <w:t xml:space="preserve">Deleted. </w:t>
      </w:r>
    </w:p>
  </w:comment>
  <w:comment w:id="604" w:author="MDPI" w:date="2022-12-02T18:40:00Z" w:initials="M">
    <w:p w14:paraId="3354C734" w14:textId="77777777" w:rsidR="007F6087" w:rsidRDefault="007F6087" w:rsidP="007F6087">
      <w:pPr>
        <w:pStyle w:val="CommentText"/>
      </w:pPr>
      <w:r>
        <w:rPr>
          <w:rStyle w:val="CommentReference"/>
        </w:rPr>
        <w:annotationRef/>
      </w:r>
      <w:r>
        <w:rPr>
          <w:rStyle w:val="CommentReference"/>
        </w:rPr>
        <w:annotationRef/>
      </w:r>
      <w:r>
        <w:t>Please check whehter this can be deleted</w:t>
      </w:r>
    </w:p>
  </w:comment>
  <w:comment w:id="605" w:author="Safdar Muhammad Farhan (DOKT)" w:date="2022-12-05T14:03:00Z" w:initials="SMF(">
    <w:p w14:paraId="4FDF1D9E" w14:textId="14CBC931" w:rsidR="00BE3723" w:rsidRDefault="00BE3723">
      <w:pPr>
        <w:pStyle w:val="CommentText"/>
      </w:pPr>
      <w:r>
        <w:rPr>
          <w:rStyle w:val="CommentReference"/>
        </w:rPr>
        <w:annotationRef/>
      </w:r>
      <w:r>
        <w:t>Deleted.</w:t>
      </w:r>
    </w:p>
  </w:comment>
  <w:comment w:id="609" w:author="MDPI" w:date="2022-12-02T18:34:00Z" w:initials="M">
    <w:p w14:paraId="566AF366" w14:textId="77777777" w:rsidR="007F6087" w:rsidRDefault="007F6087" w:rsidP="007F6087">
      <w:pPr>
        <w:pStyle w:val="CommentText"/>
      </w:pPr>
      <w:r>
        <w:rPr>
          <w:rStyle w:val="CommentReference"/>
        </w:rPr>
        <w:annotationRef/>
      </w:r>
      <w:r>
        <w:t>Please confirm this revision</w:t>
      </w:r>
    </w:p>
  </w:comment>
  <w:comment w:id="610" w:author="Safdar Muhammad Farhan (DOKT)" w:date="2022-12-05T14:04:00Z" w:initials="SMF(">
    <w:p w14:paraId="522356D8" w14:textId="026D8A92" w:rsidR="00BE3723" w:rsidRDefault="00BE3723">
      <w:pPr>
        <w:pStyle w:val="CommentText"/>
      </w:pPr>
      <w:r>
        <w:rPr>
          <w:rStyle w:val="CommentReference"/>
        </w:rPr>
        <w:annotationRef/>
      </w:r>
      <w:r>
        <w:t xml:space="preserve">Yes, this is correct. </w:t>
      </w:r>
    </w:p>
  </w:comment>
  <w:comment w:id="627" w:author="MDPI" w:date="2022-12-02T18:34:00Z" w:initials="M">
    <w:p w14:paraId="60088444" w14:textId="77777777" w:rsidR="007F6087" w:rsidRDefault="007F6087" w:rsidP="007F6087">
      <w:pPr>
        <w:pStyle w:val="CommentText"/>
      </w:pPr>
      <w:r>
        <w:rPr>
          <w:rStyle w:val="CommentReference"/>
        </w:rPr>
        <w:annotationRef/>
      </w:r>
      <w:r>
        <w:t>Please add the access date (Format: Date Month Year). e.g., (accessed on 1 January 2020).</w:t>
      </w:r>
    </w:p>
  </w:comment>
  <w:comment w:id="628" w:author="Safdar Muhammad Farhan (DOKT)" w:date="2022-12-05T14:05:00Z" w:initials="SMF(">
    <w:p w14:paraId="3569EAEF" w14:textId="448B7E8A" w:rsidR="00AA5E4B" w:rsidRDefault="00AA5E4B">
      <w:pPr>
        <w:pStyle w:val="CommentText"/>
      </w:pPr>
      <w:r>
        <w:rPr>
          <w:rStyle w:val="CommentReference"/>
        </w:rPr>
        <w:annotationRef/>
      </w:r>
      <w:r>
        <w:t>Added.</w:t>
      </w:r>
    </w:p>
  </w:comment>
  <w:comment w:id="641" w:author="MDPI" w:date="2022-12-02T18:41:00Z" w:initials="M">
    <w:p w14:paraId="41C71A57" w14:textId="77777777" w:rsidR="007F6087" w:rsidRDefault="007F6087" w:rsidP="007F6087">
      <w:pPr>
        <w:pStyle w:val="CommentText"/>
      </w:pPr>
      <w:r>
        <w:rPr>
          <w:rStyle w:val="CommentReference"/>
        </w:rPr>
        <w:annotationRef/>
      </w:r>
      <w:r>
        <w:rPr>
          <w:rStyle w:val="CommentReference"/>
        </w:rPr>
        <w:annotationRef/>
      </w:r>
      <w:r>
        <w:t>Please add volume and page</w:t>
      </w:r>
    </w:p>
  </w:comment>
  <w:comment w:id="642" w:author="Safdar Muhammad Farhan (DOKT)" w:date="2022-12-05T14:07:00Z" w:initials="SMF(">
    <w:p w14:paraId="0DCCB208" w14:textId="78950A3A" w:rsidR="00FE43B7" w:rsidRDefault="00FE43B7">
      <w:pPr>
        <w:pStyle w:val="CommentText"/>
      </w:pPr>
      <w:r>
        <w:rPr>
          <w:rStyle w:val="CommentReference"/>
        </w:rPr>
        <w:annotationRef/>
      </w:r>
      <w:r>
        <w:t>Added.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1555B05" w15:done="0"/>
  <w15:commentEx w15:paraId="73958829" w15:paraIdParent="21555B05" w15:done="0"/>
  <w15:commentEx w15:paraId="4E8D6692" w15:done="0"/>
  <w15:commentEx w15:paraId="40347D74" w15:paraIdParent="4E8D6692" w15:done="0"/>
  <w15:commentEx w15:paraId="4095CE3C" w15:done="0"/>
  <w15:commentEx w15:paraId="68614AF2" w15:paraIdParent="4095CE3C" w15:done="0"/>
  <w15:commentEx w15:paraId="1A1AD89D" w15:done="0"/>
  <w15:commentEx w15:paraId="76CDA429" w15:paraIdParent="1A1AD89D" w15:done="0"/>
  <w15:commentEx w15:paraId="02A59178" w15:done="0"/>
  <w15:commentEx w15:paraId="7BC9EEB4" w15:paraIdParent="02A59178" w15:done="0"/>
  <w15:commentEx w15:paraId="35977BBC" w15:done="0"/>
  <w15:commentEx w15:paraId="0CA6FAAA" w15:paraIdParent="35977BBC" w15:done="0"/>
  <w15:commentEx w15:paraId="26F737CF" w15:done="0"/>
  <w15:commentEx w15:paraId="53430E18" w15:paraIdParent="26F737CF" w15:done="0"/>
  <w15:commentEx w15:paraId="66DAD5D9" w15:done="0"/>
  <w15:commentEx w15:paraId="7EA2C0C2" w15:paraIdParent="66DAD5D9" w15:done="0"/>
  <w15:commentEx w15:paraId="70623338" w15:done="0"/>
  <w15:commentEx w15:paraId="4A1B8602" w15:paraIdParent="70623338" w15:done="0"/>
  <w15:commentEx w15:paraId="4F7AAD8F" w15:done="0"/>
  <w15:commentEx w15:paraId="7DDCDA98" w15:done="0"/>
  <w15:commentEx w15:paraId="22000B34" w15:paraIdParent="7DDCDA98" w15:done="0"/>
  <w15:commentEx w15:paraId="26E13E7E" w15:done="0"/>
  <w15:commentEx w15:paraId="7133D83C" w15:paraIdParent="26E13E7E" w15:done="0"/>
  <w15:commentEx w15:paraId="03DFF119" w15:done="0"/>
  <w15:commentEx w15:paraId="78219807" w15:paraIdParent="03DFF119" w15:done="0"/>
  <w15:commentEx w15:paraId="56ABE804" w15:done="0"/>
  <w15:commentEx w15:paraId="56A651EC" w15:paraIdParent="56ABE804" w15:done="0"/>
  <w15:commentEx w15:paraId="072EE998" w15:done="0"/>
  <w15:commentEx w15:paraId="20488B92" w15:paraIdParent="072EE998" w15:done="0"/>
  <w15:commentEx w15:paraId="20CF4D56" w15:done="0"/>
  <w15:commentEx w15:paraId="05E54D3E" w15:paraIdParent="20CF4D56" w15:done="0"/>
  <w15:commentEx w15:paraId="7B649F15" w15:done="0"/>
  <w15:commentEx w15:paraId="3B025329" w15:paraIdParent="7B649F15" w15:done="0"/>
  <w15:commentEx w15:paraId="321823B9" w15:done="0"/>
  <w15:commentEx w15:paraId="13B1E3FC" w15:paraIdParent="321823B9" w15:done="0"/>
  <w15:commentEx w15:paraId="15CF9553" w15:done="0"/>
  <w15:commentEx w15:paraId="7A55191C" w15:paraIdParent="15CF9553" w15:done="0"/>
  <w15:commentEx w15:paraId="16D3CAB4" w15:done="0"/>
  <w15:commentEx w15:paraId="3F13757A" w15:paraIdParent="16D3CAB4" w15:done="0"/>
  <w15:commentEx w15:paraId="7F721493" w15:done="0"/>
  <w15:commentEx w15:paraId="62CFE16B" w15:paraIdParent="7F721493" w15:done="0"/>
  <w15:commentEx w15:paraId="6FBF13EA" w15:done="0"/>
  <w15:commentEx w15:paraId="5BA63AC2" w15:paraIdParent="6FBF13EA" w15:done="0"/>
  <w15:commentEx w15:paraId="55AABCE5" w15:done="0"/>
  <w15:commentEx w15:paraId="2C6B3D95" w15:paraIdParent="55AABCE5" w15:done="0"/>
  <w15:commentEx w15:paraId="6AD24CD1" w15:done="0"/>
  <w15:commentEx w15:paraId="4A457328" w15:paraIdParent="6AD24CD1" w15:done="0"/>
  <w15:commentEx w15:paraId="70B991FA" w15:done="0"/>
  <w15:commentEx w15:paraId="72E1CE02" w15:paraIdParent="70B991FA" w15:done="0"/>
  <w15:commentEx w15:paraId="1D77EC78" w15:done="0"/>
  <w15:commentEx w15:paraId="5CA7B71C" w15:paraIdParent="1D77EC78" w15:done="0"/>
  <w15:commentEx w15:paraId="1F634C32" w15:done="0"/>
  <w15:commentEx w15:paraId="4B3F5D61" w15:paraIdParent="1F634C32" w15:done="0"/>
  <w15:commentEx w15:paraId="0E77D0A7" w15:done="0"/>
  <w15:commentEx w15:paraId="1615D849" w15:paraIdParent="0E77D0A7" w15:done="0"/>
  <w15:commentEx w15:paraId="156BD2FF" w15:done="0"/>
  <w15:commentEx w15:paraId="39B593A2" w15:paraIdParent="156BD2FF" w15:done="0"/>
  <w15:commentEx w15:paraId="5A62DB7A" w15:done="0"/>
  <w15:commentEx w15:paraId="7E6E9632" w15:paraIdParent="5A62DB7A" w15:done="0"/>
  <w15:commentEx w15:paraId="49896BE0" w15:done="0"/>
  <w15:commentEx w15:paraId="1DA28275" w15:paraIdParent="49896BE0" w15:done="0"/>
  <w15:commentEx w15:paraId="1C3F86AB" w15:done="0"/>
  <w15:commentEx w15:paraId="15472715" w15:paraIdParent="1C3F86AB" w15:done="0"/>
  <w15:commentEx w15:paraId="380337B9" w15:paraIdParent="1C3F86AB" w15:done="0"/>
  <w15:commentEx w15:paraId="078FE7B7" w15:done="0"/>
  <w15:commentEx w15:paraId="239236E3" w15:paraIdParent="078FE7B7" w15:done="0"/>
  <w15:commentEx w15:paraId="1D183858" w15:done="0"/>
  <w15:commentEx w15:paraId="5C12BAAF" w15:paraIdParent="1D183858" w15:done="0"/>
  <w15:commentEx w15:paraId="0D56F597" w15:done="0"/>
  <w15:commentEx w15:paraId="33731F63" w15:paraIdParent="0D56F597" w15:done="0"/>
  <w15:commentEx w15:paraId="500755D0" w15:done="0"/>
  <w15:commentEx w15:paraId="30D3EC1D" w15:paraIdParent="500755D0" w15:done="0"/>
  <w15:commentEx w15:paraId="0BA71736" w15:done="0"/>
  <w15:commentEx w15:paraId="014D0243" w15:paraIdParent="0BA71736" w15:done="0"/>
  <w15:commentEx w15:paraId="71CF92EC" w15:done="0"/>
  <w15:commentEx w15:paraId="4CD1D3F6" w15:paraIdParent="71CF92EC" w15:done="0"/>
  <w15:commentEx w15:paraId="4A14BAEC" w15:done="0"/>
  <w15:commentEx w15:paraId="2A57DCE8" w15:done="0"/>
  <w15:commentEx w15:paraId="07C2767E" w15:paraIdParent="2A57DCE8" w15:done="0"/>
  <w15:commentEx w15:paraId="613165CC" w15:done="0"/>
  <w15:commentEx w15:paraId="4A23EC4C" w15:paraIdParent="613165CC" w15:done="0"/>
  <w15:commentEx w15:paraId="3F1B23EB" w15:done="0"/>
  <w15:commentEx w15:paraId="1F4E64E1" w15:done="0"/>
  <w15:commentEx w15:paraId="1D80C0CA" w15:paraIdParent="1F4E64E1" w15:done="0"/>
  <w15:commentEx w15:paraId="0F3DBBED" w15:done="0"/>
  <w15:commentEx w15:paraId="4E5F267F" w15:done="0"/>
  <w15:commentEx w15:paraId="757AFC5B" w15:paraIdParent="4E5F267F" w15:done="0"/>
  <w15:commentEx w15:paraId="3354C734" w15:done="0"/>
  <w15:commentEx w15:paraId="4FDF1D9E" w15:paraIdParent="3354C734" w15:done="0"/>
  <w15:commentEx w15:paraId="566AF366" w15:done="0"/>
  <w15:commentEx w15:paraId="522356D8" w15:paraIdParent="566AF366" w15:done="0"/>
  <w15:commentEx w15:paraId="60088444" w15:done="0"/>
  <w15:commentEx w15:paraId="3569EAEF" w15:paraIdParent="60088444" w15:done="0"/>
  <w15:commentEx w15:paraId="41C71A57" w15:done="0"/>
  <w15:commentEx w15:paraId="0DCCB208" w15:paraIdParent="41C71A5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587EE" w16cex:dateUtc="2022-12-03T13:31:00Z"/>
  <w16cex:commentExtensible w16cex:durableId="27383CB0" w16cex:dateUtc="2022-12-05T08:47:00Z"/>
  <w16cex:commentExtensible w16cex:durableId="2734839D" w16cex:dateUtc="2022-12-02T13:01:00Z"/>
  <w16cex:commentExtensible w16cex:durableId="27383CBF" w16cex:dateUtc="2022-12-05T08:47:00Z"/>
  <w16cex:commentExtensible w16cex:durableId="2734863D" w16cex:dateUtc="2022-12-02T13:12:00Z"/>
  <w16cex:commentExtensible w16cex:durableId="273840C1" w16cex:dateUtc="2022-12-05T09:04:00Z"/>
  <w16cex:commentExtensible w16cex:durableId="273587F6" w16cex:dateUtc="2022-12-03T13:31:00Z"/>
  <w16cex:commentExtensible w16cex:durableId="2738410A" w16cex:dateUtc="2022-12-05T09:06:00Z"/>
  <w16cex:commentExtensible w16cex:durableId="273484D5" w16cex:dateUtc="2022-12-02T13:06:00Z"/>
  <w16cex:commentExtensible w16cex:durableId="27383CC8" w16cex:dateUtc="2022-12-05T08:47:00Z"/>
  <w16cex:commentExtensible w16cex:durableId="2734843C" w16cex:dateUtc="2022-12-02T13:03:00Z"/>
  <w16cex:commentExtensible w16cex:durableId="27383D3C" w16cex:dateUtc="2022-12-05T08:49:00Z"/>
  <w16cex:commentExtensible w16cex:durableId="27348471" w16cex:dateUtc="2022-12-02T13:04:00Z"/>
  <w16cex:commentExtensible w16cex:durableId="27383D4B" w16cex:dateUtc="2022-12-05T08:50:00Z"/>
  <w16cex:commentExtensible w16cex:durableId="273578A3" w16cex:dateUtc="2022-12-03T12:26:00Z"/>
  <w16cex:commentExtensible w16cex:durableId="27383D96" w16cex:dateUtc="2022-12-05T08:51:00Z"/>
  <w16cex:commentExtensible w16cex:durableId="273578BC" w16cex:dateUtc="2022-12-03T12:26:00Z"/>
  <w16cex:commentExtensible w16cex:durableId="2738406C" w16cex:dateUtc="2022-12-05T09:03:00Z"/>
  <w16cex:commentExtensible w16cex:durableId="27357905" w16cex:dateUtc="2022-12-03T12:28:00Z"/>
  <w16cex:commentExtensible w16cex:durableId="273484F4" w16cex:dateUtc="2022-12-02T13:06:00Z"/>
  <w16cex:commentExtensible w16cex:durableId="273840F9" w16cex:dateUtc="2022-12-05T09:05:00Z"/>
  <w16cex:commentExtensible w16cex:durableId="273486D2" w16cex:dateUtc="2022-12-02T13:14:00Z"/>
  <w16cex:commentExtensible w16cex:durableId="2739BB5F" w16cex:dateUtc="2022-12-06T12:00:00Z"/>
  <w16cex:commentExtensible w16cex:durableId="27357B45" w16cex:dateUtc="2022-12-03T12:37:00Z"/>
  <w16cex:commentExtensible w16cex:durableId="2738415B" w16cex:dateUtc="2022-12-05T09:07:00Z"/>
  <w16cex:commentExtensible w16cex:durableId="27357C97" w16cex:dateUtc="2022-12-03T12:43:00Z"/>
  <w16cex:commentExtensible w16cex:durableId="27384196" w16cex:dateUtc="2022-12-05T09:08:00Z"/>
  <w16cex:commentExtensible w16cex:durableId="27357BBA" w16cex:dateUtc="2022-12-03T12:39:00Z"/>
  <w16cex:commentExtensible w16cex:durableId="273841CF" w16cex:dateUtc="2022-12-05T09:09:00Z"/>
  <w16cex:commentExtensible w16cex:durableId="27357CB4" w16cex:dateUtc="2022-12-03T12:43:00Z"/>
  <w16cex:commentExtensible w16cex:durableId="27384210" w16cex:dateUtc="2022-12-05T09:10:00Z"/>
  <w16cex:commentExtensible w16cex:durableId="27357CD7" w16cex:dateUtc="2022-12-03T12:44:00Z"/>
  <w16cex:commentExtensible w16cex:durableId="2738425C" w16cex:dateUtc="2022-12-05T09:11:00Z"/>
  <w16cex:commentExtensible w16cex:durableId="27357D5F" w16cex:dateUtc="2022-12-03T12:46:00Z"/>
  <w16cex:commentExtensible w16cex:durableId="2738429D" w16cex:dateUtc="2022-12-05T09:12:00Z"/>
  <w16cex:commentExtensible w16cex:durableId="27357D95" w16cex:dateUtc="2022-12-03T12:47:00Z"/>
  <w16cex:commentExtensible w16cex:durableId="273842B4" w16cex:dateUtc="2022-12-05T09:13:00Z"/>
  <w16cex:commentExtensible w16cex:durableId="27357EB4" w16cex:dateUtc="2022-12-03T12:52:00Z"/>
  <w16cex:commentExtensible w16cex:durableId="273844A2" w16cex:dateUtc="2022-12-05T09:21:00Z"/>
  <w16cex:commentExtensible w16cex:durableId="273580D6" w16cex:dateUtc="2022-12-03T13:01:00Z"/>
  <w16cex:commentExtensible w16cex:durableId="273844B4" w16cex:dateUtc="2022-12-05T09:21:00Z"/>
  <w16cex:commentExtensible w16cex:durableId="27358101" w16cex:dateUtc="2022-12-03T13:02:00Z"/>
  <w16cex:commentExtensible w16cex:durableId="27384512" w16cex:dateUtc="2022-12-05T09:23:00Z"/>
  <w16cex:commentExtensible w16cex:durableId="27348843" w16cex:dateUtc="2022-12-02T13:20:00Z"/>
  <w16cex:commentExtensible w16cex:durableId="27384539" w16cex:dateUtc="2022-12-05T09:23:00Z"/>
  <w16cex:commentExtensible w16cex:durableId="273581C9" w16cex:dateUtc="2022-12-03T13:05:00Z"/>
  <w16cex:commentExtensible w16cex:durableId="273845B2" w16cex:dateUtc="2022-12-05T09:25:00Z"/>
  <w16cex:commentExtensible w16cex:durableId="273581DC" w16cex:dateUtc="2022-12-03T13:05:00Z"/>
  <w16cex:commentExtensible w16cex:durableId="273845C4" w16cex:dateUtc="2022-12-05T09:26:00Z"/>
  <w16cex:commentExtensible w16cex:durableId="273582A8" w16cex:dateUtc="2022-12-03T13:09:00Z"/>
  <w16cex:commentExtensible w16cex:durableId="273845D7" w16cex:dateUtc="2022-12-05T09:26:00Z"/>
  <w16cex:commentExtensible w16cex:durableId="273491C6" w16cex:dateUtc="2022-12-02T14:01:00Z"/>
  <w16cex:commentExtensible w16cex:durableId="27384642" w16cex:dateUtc="2022-12-05T09:28:00Z"/>
  <w16cex:commentExtensible w16cex:durableId="27358431" w16cex:dateUtc="2022-12-03T13:15:00Z"/>
  <w16cex:commentExtensible w16cex:durableId="2738465F" w16cex:dateUtc="2022-12-05T09:28:00Z"/>
  <w16cex:commentExtensible w16cex:durableId="27348E59" w16cex:dateUtc="2022-12-02T13:46:00Z"/>
  <w16cex:commentExtensible w16cex:durableId="2738468C" w16cex:dateUtc="2022-12-05T09:29:00Z"/>
  <w16cex:commentExtensible w16cex:durableId="273584D4" w16cex:dateUtc="2022-12-03T13:18:00Z"/>
  <w16cex:commentExtensible w16cex:durableId="273846A7" w16cex:dateUtc="2022-12-05T09:29:00Z"/>
  <w16cex:commentExtensible w16cex:durableId="27348E73" w16cex:dateUtc="2022-12-02T13:47:00Z"/>
  <w16cex:commentExtensible w16cex:durableId="273846B0" w16cex:dateUtc="2022-12-05T09:30:00Z"/>
  <w16cex:commentExtensible w16cex:durableId="27358588" w16cex:dateUtc="2022-12-03T13:21:00Z"/>
  <w16cex:commentExtensible w16cex:durableId="27384814" w16cex:dateUtc="2022-12-05T09:36:00Z"/>
  <w16cex:commentExtensible w16cex:durableId="27384960" w16cex:dateUtc="2022-12-05T09:41:00Z"/>
  <w16cex:commentExtensible w16cex:durableId="273585A1" w16cex:dateUtc="2022-12-03T13:21:00Z"/>
  <w16cex:commentExtensible w16cex:durableId="27384973" w16cex:dateUtc="2022-12-05T09:41:00Z"/>
  <w16cex:commentExtensible w16cex:durableId="27348E8C" w16cex:dateUtc="2022-12-02T13:47:00Z"/>
  <w16cex:commentExtensible w16cex:durableId="27384984" w16cex:dateUtc="2022-12-05T09:42:00Z"/>
  <w16cex:commentExtensible w16cex:durableId="27348CF9" w16cex:dateUtc="2022-12-02T13:40:00Z"/>
  <w16cex:commentExtensible w16cex:durableId="273849CA" w16cex:dateUtc="2022-12-05T09:43:00Z"/>
  <w16cex:commentExtensible w16cex:durableId="27348D45" w16cex:dateUtc="2022-12-02T13:42:00Z"/>
  <w16cex:commentExtensible w16cex:durableId="273849D4" w16cex:dateUtc="2022-12-05T09:43:00Z"/>
  <w16cex:commentExtensible w16cex:durableId="27348DC6" w16cex:dateUtc="2022-12-02T13:44:00Z"/>
  <w16cex:commentExtensible w16cex:durableId="27384C68" w16cex:dateUtc="2022-12-05T09:54:00Z"/>
  <w16cex:commentExtensible w16cex:durableId="27348F2B" w16cex:dateUtc="2022-12-02T13:50:00Z"/>
  <w16cex:commentExtensible w16cex:durableId="27384B21" w16cex:dateUtc="2022-12-05T09:49:00Z"/>
  <w16cex:commentExtensible w16cex:durableId="27348DAA" w16cex:dateUtc="2022-12-02T13:43:00Z"/>
  <w16cex:commentExtensible w16cex:durableId="27387E1F" w16cex:dateUtc="2022-12-05T13:07:00Z"/>
  <w16cex:commentExtensible w16cex:durableId="273877E4" w16cex:dateUtc="2022-12-05T13:00:00Z"/>
  <w16cex:commentExtensible w16cex:durableId="273880A6" w16cex:dateUtc="2022-12-05T13:05:00Z"/>
  <w16cex:commentExtensible w16cex:durableId="27387880" w16cex:dateUtc="2022-12-05T13:02:00Z"/>
  <w16cex:commentExtensible w16cex:durableId="2738789C" w16cex:dateUtc="2022-12-05T13:03:00Z"/>
  <w16cex:commentExtensible w16cex:durableId="273878D7" w16cex:dateUtc="2022-12-05T13:04:00Z"/>
  <w16cex:commentExtensible w16cex:durableId="2738791D" w16cex:dateUtc="2022-12-05T13:05:00Z"/>
  <w16cex:commentExtensible w16cex:durableId="273879AA" w16cex:dateUtc="2022-12-05T13:0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1555B05" w16cid:durableId="273587EE"/>
  <w16cid:commentId w16cid:paraId="73958829" w16cid:durableId="27383CB0"/>
  <w16cid:commentId w16cid:paraId="4E8D6692" w16cid:durableId="2734839D"/>
  <w16cid:commentId w16cid:paraId="40347D74" w16cid:durableId="27383CBF"/>
  <w16cid:commentId w16cid:paraId="4095CE3C" w16cid:durableId="2734863D"/>
  <w16cid:commentId w16cid:paraId="68614AF2" w16cid:durableId="273840C1"/>
  <w16cid:commentId w16cid:paraId="1A1AD89D" w16cid:durableId="273587F6"/>
  <w16cid:commentId w16cid:paraId="76CDA429" w16cid:durableId="2738410A"/>
  <w16cid:commentId w16cid:paraId="02A59178" w16cid:durableId="273484D5"/>
  <w16cid:commentId w16cid:paraId="7BC9EEB4" w16cid:durableId="27383CC8"/>
  <w16cid:commentId w16cid:paraId="35977BBC" w16cid:durableId="2734843C"/>
  <w16cid:commentId w16cid:paraId="0CA6FAAA" w16cid:durableId="27383D3C"/>
  <w16cid:commentId w16cid:paraId="26F737CF" w16cid:durableId="27348471"/>
  <w16cid:commentId w16cid:paraId="53430E18" w16cid:durableId="27383D4B"/>
  <w16cid:commentId w16cid:paraId="66DAD5D9" w16cid:durableId="273578A3"/>
  <w16cid:commentId w16cid:paraId="7EA2C0C2" w16cid:durableId="27383D96"/>
  <w16cid:commentId w16cid:paraId="70623338" w16cid:durableId="273578BC"/>
  <w16cid:commentId w16cid:paraId="4A1B8602" w16cid:durableId="2738406C"/>
  <w16cid:commentId w16cid:paraId="4F7AAD8F" w16cid:durableId="27357905"/>
  <w16cid:commentId w16cid:paraId="7DDCDA98" w16cid:durableId="273484F4"/>
  <w16cid:commentId w16cid:paraId="22000B34" w16cid:durableId="273840F9"/>
  <w16cid:commentId w16cid:paraId="26E13E7E" w16cid:durableId="273486D2"/>
  <w16cid:commentId w16cid:paraId="7133D83C" w16cid:durableId="2739BB5F"/>
  <w16cid:commentId w16cid:paraId="03DFF119" w16cid:durableId="27357B45"/>
  <w16cid:commentId w16cid:paraId="78219807" w16cid:durableId="2738415B"/>
  <w16cid:commentId w16cid:paraId="56ABE804" w16cid:durableId="27357C97"/>
  <w16cid:commentId w16cid:paraId="56A651EC" w16cid:durableId="27384196"/>
  <w16cid:commentId w16cid:paraId="072EE998" w16cid:durableId="27357BBA"/>
  <w16cid:commentId w16cid:paraId="20488B92" w16cid:durableId="273841CF"/>
  <w16cid:commentId w16cid:paraId="20CF4D56" w16cid:durableId="27357CB4"/>
  <w16cid:commentId w16cid:paraId="05E54D3E" w16cid:durableId="27384210"/>
  <w16cid:commentId w16cid:paraId="7B649F15" w16cid:durableId="27357CD7"/>
  <w16cid:commentId w16cid:paraId="3B025329" w16cid:durableId="2738425C"/>
  <w16cid:commentId w16cid:paraId="321823B9" w16cid:durableId="27357D5F"/>
  <w16cid:commentId w16cid:paraId="13B1E3FC" w16cid:durableId="2738429D"/>
  <w16cid:commentId w16cid:paraId="15CF9553" w16cid:durableId="27357D95"/>
  <w16cid:commentId w16cid:paraId="7A55191C" w16cid:durableId="273842B4"/>
  <w16cid:commentId w16cid:paraId="16D3CAB4" w16cid:durableId="27357EB4"/>
  <w16cid:commentId w16cid:paraId="3F13757A" w16cid:durableId="273844A2"/>
  <w16cid:commentId w16cid:paraId="7F721493" w16cid:durableId="273580D6"/>
  <w16cid:commentId w16cid:paraId="62CFE16B" w16cid:durableId="273844B4"/>
  <w16cid:commentId w16cid:paraId="6FBF13EA" w16cid:durableId="27358101"/>
  <w16cid:commentId w16cid:paraId="5BA63AC2" w16cid:durableId="27384512"/>
  <w16cid:commentId w16cid:paraId="55AABCE5" w16cid:durableId="27348843"/>
  <w16cid:commentId w16cid:paraId="2C6B3D95" w16cid:durableId="27384539"/>
  <w16cid:commentId w16cid:paraId="6AD24CD1" w16cid:durableId="273581C9"/>
  <w16cid:commentId w16cid:paraId="4A457328" w16cid:durableId="273845B2"/>
  <w16cid:commentId w16cid:paraId="70B991FA" w16cid:durableId="273581DC"/>
  <w16cid:commentId w16cid:paraId="72E1CE02" w16cid:durableId="273845C4"/>
  <w16cid:commentId w16cid:paraId="1D77EC78" w16cid:durableId="273582A8"/>
  <w16cid:commentId w16cid:paraId="5CA7B71C" w16cid:durableId="273845D7"/>
  <w16cid:commentId w16cid:paraId="1F634C32" w16cid:durableId="273491C6"/>
  <w16cid:commentId w16cid:paraId="4B3F5D61" w16cid:durableId="27384642"/>
  <w16cid:commentId w16cid:paraId="0E77D0A7" w16cid:durableId="27358431"/>
  <w16cid:commentId w16cid:paraId="1615D849" w16cid:durableId="2738465F"/>
  <w16cid:commentId w16cid:paraId="156BD2FF" w16cid:durableId="27348E59"/>
  <w16cid:commentId w16cid:paraId="39B593A2" w16cid:durableId="2738468C"/>
  <w16cid:commentId w16cid:paraId="5A62DB7A" w16cid:durableId="273584D4"/>
  <w16cid:commentId w16cid:paraId="7E6E9632" w16cid:durableId="273846A7"/>
  <w16cid:commentId w16cid:paraId="49896BE0" w16cid:durableId="27348E73"/>
  <w16cid:commentId w16cid:paraId="1DA28275" w16cid:durableId="273846B0"/>
  <w16cid:commentId w16cid:paraId="1C3F86AB" w16cid:durableId="27358588"/>
  <w16cid:commentId w16cid:paraId="15472715" w16cid:durableId="27384814"/>
  <w16cid:commentId w16cid:paraId="380337B9" w16cid:durableId="27384960"/>
  <w16cid:commentId w16cid:paraId="078FE7B7" w16cid:durableId="273585A1"/>
  <w16cid:commentId w16cid:paraId="239236E3" w16cid:durableId="27384973"/>
  <w16cid:commentId w16cid:paraId="1D183858" w16cid:durableId="27348E8C"/>
  <w16cid:commentId w16cid:paraId="5C12BAAF" w16cid:durableId="27384984"/>
  <w16cid:commentId w16cid:paraId="0D56F597" w16cid:durableId="27348CF9"/>
  <w16cid:commentId w16cid:paraId="33731F63" w16cid:durableId="273849CA"/>
  <w16cid:commentId w16cid:paraId="500755D0" w16cid:durableId="27348D45"/>
  <w16cid:commentId w16cid:paraId="30D3EC1D" w16cid:durableId="273849D4"/>
  <w16cid:commentId w16cid:paraId="0BA71736" w16cid:durableId="27348DC6"/>
  <w16cid:commentId w16cid:paraId="014D0243" w16cid:durableId="27384C68"/>
  <w16cid:commentId w16cid:paraId="71CF92EC" w16cid:durableId="27348F2B"/>
  <w16cid:commentId w16cid:paraId="4CD1D3F6" w16cid:durableId="27384B21"/>
  <w16cid:commentId w16cid:paraId="4A14BAEC" w16cid:durableId="27348DAA"/>
  <w16cid:commentId w16cid:paraId="2A57DCE8" w16cid:durableId="27387E20"/>
  <w16cid:commentId w16cid:paraId="07C2767E" w16cid:durableId="27387E1F"/>
  <w16cid:commentId w16cid:paraId="613165CC" w16cid:durableId="2734C4EC"/>
  <w16cid:commentId w16cid:paraId="4A23EC4C" w16cid:durableId="273877E4"/>
  <w16cid:commentId w16cid:paraId="3F1B23EB" w16cid:durableId="2734C602"/>
  <w16cid:commentId w16cid:paraId="1F4E64E1" w16cid:durableId="273880A7"/>
  <w16cid:commentId w16cid:paraId="1D80C0CA" w16cid:durableId="273880A6"/>
  <w16cid:commentId w16cid:paraId="0F3DBBED" w16cid:durableId="2734C522"/>
  <w16cid:commentId w16cid:paraId="4E5F267F" w16cid:durableId="2734C52B"/>
  <w16cid:commentId w16cid:paraId="757AFC5B" w16cid:durableId="27387880"/>
  <w16cid:commentId w16cid:paraId="3354C734" w16cid:durableId="2734C534"/>
  <w16cid:commentId w16cid:paraId="4FDF1D9E" w16cid:durableId="2738789C"/>
  <w16cid:commentId w16cid:paraId="566AF366" w16cid:durableId="2734C3A2"/>
  <w16cid:commentId w16cid:paraId="522356D8" w16cid:durableId="273878D7"/>
  <w16cid:commentId w16cid:paraId="60088444" w16cid:durableId="2734C3B6"/>
  <w16cid:commentId w16cid:paraId="3569EAEF" w16cid:durableId="2738791D"/>
  <w16cid:commentId w16cid:paraId="41C71A57" w16cid:durableId="2734C540"/>
  <w16cid:commentId w16cid:paraId="0DCCB208" w16cid:durableId="273879A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12F1E4" w14:textId="77777777" w:rsidR="001A0E3D" w:rsidRDefault="001A0E3D">
      <w:pPr>
        <w:spacing w:line="240" w:lineRule="auto"/>
      </w:pPr>
      <w:r>
        <w:separator/>
      </w:r>
    </w:p>
  </w:endnote>
  <w:endnote w:type="continuationSeparator" w:id="0">
    <w:p w14:paraId="587A177E" w14:textId="77777777" w:rsidR="001A0E3D" w:rsidRDefault="001A0E3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DengXian">
    <w:altName w:val="DengXian"/>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Open Sans">
    <w:charset w:val="00"/>
    <w:family w:val="swiss"/>
    <w:pitch w:val="variable"/>
    <w:sig w:usb0="E00002EF" w:usb1="4000205B" w:usb2="00000028" w:usb3="00000000" w:csb0="0000019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4D1E1"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6A7F1"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78E5C740" w14:textId="7352B4A1" w:rsidR="00494C08" w:rsidRPr="008B308E" w:rsidRDefault="00494C08" w:rsidP="00691AA3">
    <w:pPr>
      <w:pStyle w:val="MDPIfooterfirstpage"/>
      <w:tabs>
        <w:tab w:val="clear" w:pos="8845"/>
        <w:tab w:val="right" w:pos="10466"/>
      </w:tabs>
      <w:spacing w:line="240" w:lineRule="auto"/>
      <w:jc w:val="both"/>
      <w:rPr>
        <w:lang w:val="fr-CH"/>
      </w:rPr>
    </w:pPr>
    <w:r w:rsidRPr="00544B3D">
      <w:rPr>
        <w:i/>
        <w:szCs w:val="16"/>
        <w:lang w:val="it-IT"/>
      </w:rPr>
      <w:t>Sensors</w:t>
    </w:r>
    <w:r w:rsidRPr="00544B3D">
      <w:rPr>
        <w:szCs w:val="16"/>
        <w:lang w:val="it-IT"/>
      </w:rPr>
      <w:t xml:space="preserve"> </w:t>
    </w:r>
    <w:r w:rsidR="00F8699A">
      <w:rPr>
        <w:b/>
        <w:szCs w:val="16"/>
        <w:lang w:val="it-IT"/>
      </w:rPr>
      <w:t>2022</w:t>
    </w:r>
    <w:r w:rsidR="00375A07" w:rsidRPr="00375A07">
      <w:rPr>
        <w:szCs w:val="16"/>
        <w:lang w:val="it-IT"/>
      </w:rPr>
      <w:t>,</w:t>
    </w:r>
    <w:r w:rsidR="00F8699A">
      <w:rPr>
        <w:i/>
        <w:szCs w:val="16"/>
        <w:lang w:val="it-IT"/>
      </w:rPr>
      <w:t xml:space="preserve"> 22</w:t>
    </w:r>
    <w:r w:rsidR="00375A07" w:rsidRPr="00375A07">
      <w:rPr>
        <w:szCs w:val="16"/>
        <w:lang w:val="it-IT"/>
      </w:rPr>
      <w:t xml:space="preserve">, </w:t>
    </w:r>
    <w:r w:rsidR="001F5853">
      <w:rPr>
        <w:szCs w:val="16"/>
        <w:lang w:val="it-IT"/>
      </w:rPr>
      <w:t>x</w:t>
    </w:r>
    <w:r w:rsidR="003D660D">
      <w:rPr>
        <w:szCs w:val="16"/>
        <w:lang w:val="it-IT"/>
      </w:rPr>
      <w:t>. https://doi.org/10.3390/xxxxx</w:t>
    </w:r>
    <w:r w:rsidR="00590AAC">
      <w:rPr>
        <w:lang w:val="fr-CH"/>
      </w:rPr>
      <w:ptab w:relativeTo="margin" w:alignment="right" w:leader="none"/>
    </w:r>
    <w:r w:rsidRPr="008B308E">
      <w:rPr>
        <w:lang w:val="fr-CH"/>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AFB36C" w14:textId="77777777" w:rsidR="001A0E3D" w:rsidRDefault="001A0E3D">
      <w:pPr>
        <w:spacing w:line="240" w:lineRule="auto"/>
      </w:pPr>
      <w:r>
        <w:separator/>
      </w:r>
    </w:p>
  </w:footnote>
  <w:footnote w:type="continuationSeparator" w:id="0">
    <w:p w14:paraId="08058A44" w14:textId="77777777" w:rsidR="001A0E3D" w:rsidRDefault="001A0E3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84515"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9240E" w14:textId="3AD83A55" w:rsidR="003D660D" w:rsidRDefault="00494C08" w:rsidP="00691AA3">
    <w:pPr>
      <w:tabs>
        <w:tab w:val="right" w:pos="10466"/>
      </w:tabs>
      <w:adjustRightInd w:val="0"/>
      <w:snapToGrid w:val="0"/>
      <w:spacing w:line="240" w:lineRule="auto"/>
      <w:rPr>
        <w:sz w:val="16"/>
      </w:rPr>
    </w:pPr>
    <w:r>
      <w:rPr>
        <w:i/>
        <w:sz w:val="16"/>
      </w:rPr>
      <w:t xml:space="preserve">Sensors </w:t>
    </w:r>
    <w:r w:rsidR="00F8699A">
      <w:rPr>
        <w:b/>
        <w:sz w:val="16"/>
      </w:rPr>
      <w:t>2022</w:t>
    </w:r>
    <w:r w:rsidR="00375A07" w:rsidRPr="00375A07">
      <w:rPr>
        <w:sz w:val="16"/>
      </w:rPr>
      <w:t>,</w:t>
    </w:r>
    <w:r w:rsidR="00F8699A">
      <w:rPr>
        <w:i/>
        <w:sz w:val="16"/>
      </w:rPr>
      <w:t xml:space="preserve"> 22</w:t>
    </w:r>
    <w:r w:rsidR="001F5853">
      <w:rPr>
        <w:sz w:val="16"/>
      </w:rPr>
      <w:t>, x FOR PEER REVIEW</w:t>
    </w:r>
    <w:r w:rsidR="00590AAC">
      <w:rPr>
        <w:sz w:val="16"/>
      </w:rPr>
      <w:ptab w:relativeTo="margin" w:alignment="right" w:leader="none"/>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50F90859"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552D9755" w14:textId="77777777" w:rsidTr="00DC04F0">
      <w:trPr>
        <w:trHeight w:val="686"/>
      </w:trPr>
      <w:tc>
        <w:tcPr>
          <w:tcW w:w="3679" w:type="dxa"/>
          <w:shd w:val="clear" w:color="auto" w:fill="auto"/>
          <w:vAlign w:val="center"/>
        </w:tcPr>
        <w:p w14:paraId="777C4D32"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rPr>
            <w:drawing>
              <wp:inline distT="0" distB="0" distL="0" distR="0" wp14:anchorId="66E6F513" wp14:editId="4554C1FA">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76AA61A2"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01708867" w14:textId="77777777" w:rsidR="003D660D" w:rsidRPr="00EF08AF" w:rsidRDefault="00DC04F0" w:rsidP="00DC04F0">
          <w:pPr>
            <w:pStyle w:val="Header"/>
            <w:pBdr>
              <w:bottom w:val="none" w:sz="0" w:space="0" w:color="auto"/>
            </w:pBdr>
            <w:jc w:val="right"/>
            <w:rPr>
              <w:rFonts w:eastAsia="DengXian"/>
              <w:b/>
              <w:bCs/>
            </w:rPr>
          </w:pPr>
          <w:r>
            <w:rPr>
              <w:rFonts w:eastAsia="DengXian"/>
              <w:b/>
              <w:bCs/>
            </w:rPr>
            <w:drawing>
              <wp:inline distT="0" distB="0" distL="0" distR="0" wp14:anchorId="5FA2791F" wp14:editId="770D8A47">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51136F65"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A3097"/>
    <w:multiLevelType w:val="hybridMultilevel"/>
    <w:tmpl w:val="AB14AD16"/>
    <w:lvl w:ilvl="0" w:tplc="583C8054">
      <w:start w:val="1"/>
      <w:numFmt w:val="decimal"/>
      <w:lvlRestart w:val="0"/>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5F6105"/>
    <w:multiLevelType w:val="hybridMultilevel"/>
    <w:tmpl w:val="7E201858"/>
    <w:lvl w:ilvl="0" w:tplc="7736F520">
      <w:start w:val="1"/>
      <w:numFmt w:val="decimal"/>
      <w:lvlRestart w:val="0"/>
      <w:pStyle w:val="MDPI71FootNotes"/>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8B468F5"/>
    <w:multiLevelType w:val="hybridMultilevel"/>
    <w:tmpl w:val="F7E250A8"/>
    <w:lvl w:ilvl="0" w:tplc="5A92E4B0">
      <w:start w:val="1"/>
      <w:numFmt w:val="decimal"/>
      <w:lvlRestart w:val="0"/>
      <w:pStyle w:val="MDPI71References"/>
      <w:lvlText w:val="%1."/>
      <w:lvlJc w:val="left"/>
      <w:pPr>
        <w:ind w:left="425" w:hanging="425"/>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0C6F5D"/>
    <w:multiLevelType w:val="hybridMultilevel"/>
    <w:tmpl w:val="8BFE0D56"/>
    <w:lvl w:ilvl="0" w:tplc="CCCE9BD4">
      <w:start w:val="1"/>
      <w:numFmt w:val="bullet"/>
      <w:lvlRestart w:val="0"/>
      <w:pStyle w:val="MDPI38bullet"/>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4"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6"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8" w15:restartNumberingAfterBreak="0">
    <w:nsid w:val="3CD90476"/>
    <w:multiLevelType w:val="hybridMultilevel"/>
    <w:tmpl w:val="8070C6A8"/>
    <w:lvl w:ilvl="0" w:tplc="956E2DB4">
      <w:start w:val="1"/>
      <w:numFmt w:val="decimal"/>
      <w:lvlText w:val="%1."/>
      <w:lvlJc w:val="left"/>
      <w:pPr>
        <w:ind w:left="720" w:hanging="360"/>
      </w:pPr>
      <w:rPr>
        <w:rFonts w:hint="eastAsia"/>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485B7F76"/>
    <w:multiLevelType w:val="hybridMultilevel"/>
    <w:tmpl w:val="4B22D89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0" w15:restartNumberingAfterBreak="0">
    <w:nsid w:val="516F5EC2"/>
    <w:multiLevelType w:val="hybridMultilevel"/>
    <w:tmpl w:val="58DEA4F2"/>
    <w:lvl w:ilvl="0" w:tplc="7D20D4AC">
      <w:start w:val="1"/>
      <w:numFmt w:val="decimal"/>
      <w:lvlRestart w:val="0"/>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11"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075B53"/>
    <w:multiLevelType w:val="hybridMultilevel"/>
    <w:tmpl w:val="A0DCA02E"/>
    <w:lvl w:ilvl="0" w:tplc="5CB0595C">
      <w:start w:val="1"/>
      <w:numFmt w:val="decimal"/>
      <w:lvlRestart w:val="0"/>
      <w:pStyle w:val="MDPI37itemize"/>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3"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B2173DC"/>
    <w:multiLevelType w:val="hybridMultilevel"/>
    <w:tmpl w:val="184EDD5C"/>
    <w:lvl w:ilvl="0" w:tplc="6C4ADA66">
      <w:start w:val="1"/>
      <w:numFmt w:val="decimal"/>
      <w:lvlRestart w:val="0"/>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7"/>
  </w:num>
  <w:num w:numId="3">
    <w:abstractNumId w:val="4"/>
  </w:num>
  <w:num w:numId="4">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6"/>
  </w:num>
  <w:num w:numId="6">
    <w:abstractNumId w:val="12"/>
  </w:num>
  <w:num w:numId="7">
    <w:abstractNumId w:val="3"/>
  </w:num>
  <w:num w:numId="8">
    <w:abstractNumId w:val="12"/>
  </w:num>
  <w:num w:numId="9">
    <w:abstractNumId w:val="3"/>
  </w:num>
  <w:num w:numId="10">
    <w:abstractNumId w:val="12"/>
  </w:num>
  <w:num w:numId="11">
    <w:abstractNumId w:val="3"/>
  </w:num>
  <w:num w:numId="12">
    <w:abstractNumId w:val="13"/>
  </w:num>
  <w:num w:numId="13">
    <w:abstractNumId w:val="12"/>
  </w:num>
  <w:num w:numId="14">
    <w:abstractNumId w:val="3"/>
  </w:num>
  <w:num w:numId="15">
    <w:abstractNumId w:val="2"/>
  </w:num>
  <w:num w:numId="16">
    <w:abstractNumId w:val="11"/>
  </w:num>
  <w:num w:numId="17">
    <w:abstractNumId w:val="0"/>
  </w:num>
  <w:num w:numId="18">
    <w:abstractNumId w:val="12"/>
  </w:num>
  <w:num w:numId="19">
    <w:abstractNumId w:val="3"/>
  </w:num>
  <w:num w:numId="20">
    <w:abstractNumId w:val="2"/>
  </w:num>
  <w:num w:numId="21">
    <w:abstractNumId w:val="0"/>
  </w:num>
  <w:num w:numId="22">
    <w:abstractNumId w:val="10"/>
  </w:num>
  <w:num w:numId="23">
    <w:abstractNumId w:val="14"/>
  </w:num>
  <w:num w:numId="24">
    <w:abstractNumId w:val="9"/>
  </w:num>
  <w:num w:numId="25">
    <w:abstractNumId w:val="12"/>
  </w:num>
  <w:num w:numId="26">
    <w:abstractNumId w:val="3"/>
  </w:num>
  <w:num w:numId="27">
    <w:abstractNumId w:val="1"/>
  </w:num>
  <w:num w:numId="28">
    <w:abstractNumId w:val="2"/>
  </w:num>
  <w:num w:numId="29">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garrett moore">
    <w15:presenceInfo w15:providerId="Windows Live" w15:userId="084cf2af7124864c"/>
  </w15:person>
  <w15:person w15:author="Safdar Muhammad Farhan (DOKT)">
    <w15:presenceInfo w15:providerId="AD" w15:userId="S::01176902@pw.edu.pl::43c4f65a-f2a7-48ee-92f5-3f0afbe1b410"/>
  </w15:person>
  <w15:person w15:author="MDPI">
    <w15:presenceInfo w15:providerId="None" w15:userId="MDPI"/>
  </w15:person>
  <w15:person w15:author="Safdar Muhammad Farhan (DOKT) [2]">
    <w15:presenceInfo w15:providerId="AD" w15:userId="S::01176902@pw.edu.pl::43c4f65a-f2a7-48ee-92f5-3f0afbe1b41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33B"/>
    <w:rsid w:val="000018B4"/>
    <w:rsid w:val="000122AB"/>
    <w:rsid w:val="00012F4D"/>
    <w:rsid w:val="000144EE"/>
    <w:rsid w:val="000163BB"/>
    <w:rsid w:val="000216CA"/>
    <w:rsid w:val="0002458E"/>
    <w:rsid w:val="00025B3B"/>
    <w:rsid w:val="00026E06"/>
    <w:rsid w:val="00035DBF"/>
    <w:rsid w:val="0003601F"/>
    <w:rsid w:val="00054346"/>
    <w:rsid w:val="000561FF"/>
    <w:rsid w:val="00056619"/>
    <w:rsid w:val="00062327"/>
    <w:rsid w:val="00064A99"/>
    <w:rsid w:val="000654E9"/>
    <w:rsid w:val="00070792"/>
    <w:rsid w:val="000716A7"/>
    <w:rsid w:val="000720BA"/>
    <w:rsid w:val="00072F75"/>
    <w:rsid w:val="00080004"/>
    <w:rsid w:val="00083C8E"/>
    <w:rsid w:val="000921C6"/>
    <w:rsid w:val="000949BC"/>
    <w:rsid w:val="000A22EF"/>
    <w:rsid w:val="000B46DF"/>
    <w:rsid w:val="000B5EC8"/>
    <w:rsid w:val="000B7DEB"/>
    <w:rsid w:val="000C2F57"/>
    <w:rsid w:val="000C42A5"/>
    <w:rsid w:val="000C431E"/>
    <w:rsid w:val="000D093B"/>
    <w:rsid w:val="000E4520"/>
    <w:rsid w:val="000E6799"/>
    <w:rsid w:val="000F0FD2"/>
    <w:rsid w:val="0010138D"/>
    <w:rsid w:val="00104381"/>
    <w:rsid w:val="00110A6C"/>
    <w:rsid w:val="0011796E"/>
    <w:rsid w:val="00127532"/>
    <w:rsid w:val="00135066"/>
    <w:rsid w:val="00140D08"/>
    <w:rsid w:val="0014324C"/>
    <w:rsid w:val="00143E01"/>
    <w:rsid w:val="001441BE"/>
    <w:rsid w:val="001445B9"/>
    <w:rsid w:val="00146F28"/>
    <w:rsid w:val="00153B72"/>
    <w:rsid w:val="0015715F"/>
    <w:rsid w:val="00160DB1"/>
    <w:rsid w:val="00163483"/>
    <w:rsid w:val="00167742"/>
    <w:rsid w:val="00175586"/>
    <w:rsid w:val="00180DED"/>
    <w:rsid w:val="00184301"/>
    <w:rsid w:val="00196F00"/>
    <w:rsid w:val="001977DF"/>
    <w:rsid w:val="001A0E3D"/>
    <w:rsid w:val="001B2108"/>
    <w:rsid w:val="001B4487"/>
    <w:rsid w:val="001B65E3"/>
    <w:rsid w:val="001C39E3"/>
    <w:rsid w:val="001C4008"/>
    <w:rsid w:val="001C4FB3"/>
    <w:rsid w:val="001E2095"/>
    <w:rsid w:val="001E2AEB"/>
    <w:rsid w:val="001E65C7"/>
    <w:rsid w:val="001F05D6"/>
    <w:rsid w:val="001F1A8E"/>
    <w:rsid w:val="001F5853"/>
    <w:rsid w:val="001F7E20"/>
    <w:rsid w:val="00212145"/>
    <w:rsid w:val="00214271"/>
    <w:rsid w:val="00217BC0"/>
    <w:rsid w:val="002222E6"/>
    <w:rsid w:val="00222CA6"/>
    <w:rsid w:val="0023560E"/>
    <w:rsid w:val="002532CA"/>
    <w:rsid w:val="00254C9F"/>
    <w:rsid w:val="00255A6D"/>
    <w:rsid w:val="0026284B"/>
    <w:rsid w:val="00266706"/>
    <w:rsid w:val="0027440F"/>
    <w:rsid w:val="00281ADB"/>
    <w:rsid w:val="0028224B"/>
    <w:rsid w:val="00290AAE"/>
    <w:rsid w:val="00296905"/>
    <w:rsid w:val="002A08EB"/>
    <w:rsid w:val="002A15DE"/>
    <w:rsid w:val="002A1F1B"/>
    <w:rsid w:val="002A77E9"/>
    <w:rsid w:val="002B786A"/>
    <w:rsid w:val="002C3DB1"/>
    <w:rsid w:val="002C47F9"/>
    <w:rsid w:val="002C622D"/>
    <w:rsid w:val="002C7F55"/>
    <w:rsid w:val="002D2929"/>
    <w:rsid w:val="002D409E"/>
    <w:rsid w:val="002D7D5E"/>
    <w:rsid w:val="002E7453"/>
    <w:rsid w:val="002F26EF"/>
    <w:rsid w:val="002F3843"/>
    <w:rsid w:val="0030032D"/>
    <w:rsid w:val="003031BB"/>
    <w:rsid w:val="003078D1"/>
    <w:rsid w:val="00310BC9"/>
    <w:rsid w:val="00312148"/>
    <w:rsid w:val="003125CC"/>
    <w:rsid w:val="00320D3C"/>
    <w:rsid w:val="00326141"/>
    <w:rsid w:val="00335928"/>
    <w:rsid w:val="00341457"/>
    <w:rsid w:val="00342E93"/>
    <w:rsid w:val="00344651"/>
    <w:rsid w:val="0035241D"/>
    <w:rsid w:val="0035313F"/>
    <w:rsid w:val="00354C2D"/>
    <w:rsid w:val="003571BB"/>
    <w:rsid w:val="00357604"/>
    <w:rsid w:val="0036011B"/>
    <w:rsid w:val="003609A1"/>
    <w:rsid w:val="003652CD"/>
    <w:rsid w:val="003730B0"/>
    <w:rsid w:val="003750F7"/>
    <w:rsid w:val="00375A07"/>
    <w:rsid w:val="0038396E"/>
    <w:rsid w:val="00390A01"/>
    <w:rsid w:val="00394108"/>
    <w:rsid w:val="0039577B"/>
    <w:rsid w:val="0039617D"/>
    <w:rsid w:val="003A2904"/>
    <w:rsid w:val="003A2FB2"/>
    <w:rsid w:val="003B088B"/>
    <w:rsid w:val="003B3AC2"/>
    <w:rsid w:val="003B43F6"/>
    <w:rsid w:val="003C0205"/>
    <w:rsid w:val="003C6619"/>
    <w:rsid w:val="003D1C11"/>
    <w:rsid w:val="003D428C"/>
    <w:rsid w:val="003D660D"/>
    <w:rsid w:val="003E1F3A"/>
    <w:rsid w:val="003E2099"/>
    <w:rsid w:val="003E5A6B"/>
    <w:rsid w:val="003E7FFA"/>
    <w:rsid w:val="003F3E95"/>
    <w:rsid w:val="003F5356"/>
    <w:rsid w:val="00401D30"/>
    <w:rsid w:val="00416C45"/>
    <w:rsid w:val="00420FF1"/>
    <w:rsid w:val="00422497"/>
    <w:rsid w:val="00430AA6"/>
    <w:rsid w:val="00431D9A"/>
    <w:rsid w:val="00445300"/>
    <w:rsid w:val="0045658A"/>
    <w:rsid w:val="004622B0"/>
    <w:rsid w:val="004624ED"/>
    <w:rsid w:val="00466881"/>
    <w:rsid w:val="00471199"/>
    <w:rsid w:val="00473E89"/>
    <w:rsid w:val="0048012E"/>
    <w:rsid w:val="004846E4"/>
    <w:rsid w:val="004853C6"/>
    <w:rsid w:val="004860FC"/>
    <w:rsid w:val="00493CE0"/>
    <w:rsid w:val="00494C08"/>
    <w:rsid w:val="00495A7B"/>
    <w:rsid w:val="00497112"/>
    <w:rsid w:val="004A49D9"/>
    <w:rsid w:val="004B0499"/>
    <w:rsid w:val="004B2B0E"/>
    <w:rsid w:val="004C6351"/>
    <w:rsid w:val="004C7499"/>
    <w:rsid w:val="004D1713"/>
    <w:rsid w:val="004D7BC9"/>
    <w:rsid w:val="004E58F6"/>
    <w:rsid w:val="004F2D15"/>
    <w:rsid w:val="004F4E74"/>
    <w:rsid w:val="004F5EEF"/>
    <w:rsid w:val="004F6B81"/>
    <w:rsid w:val="0051330F"/>
    <w:rsid w:val="00513977"/>
    <w:rsid w:val="00535E6D"/>
    <w:rsid w:val="005400C1"/>
    <w:rsid w:val="005479D3"/>
    <w:rsid w:val="005513C5"/>
    <w:rsid w:val="005608DF"/>
    <w:rsid w:val="00562FC7"/>
    <w:rsid w:val="005643C5"/>
    <w:rsid w:val="005761CB"/>
    <w:rsid w:val="0058611F"/>
    <w:rsid w:val="00590AAC"/>
    <w:rsid w:val="0059272F"/>
    <w:rsid w:val="005939A2"/>
    <w:rsid w:val="005942A1"/>
    <w:rsid w:val="00594B41"/>
    <w:rsid w:val="00595564"/>
    <w:rsid w:val="005A4041"/>
    <w:rsid w:val="005A5968"/>
    <w:rsid w:val="005B1DE5"/>
    <w:rsid w:val="005B425C"/>
    <w:rsid w:val="005C3C84"/>
    <w:rsid w:val="005C64F1"/>
    <w:rsid w:val="005D030A"/>
    <w:rsid w:val="005D0CFE"/>
    <w:rsid w:val="005E2BCD"/>
    <w:rsid w:val="005F159A"/>
    <w:rsid w:val="005F50DC"/>
    <w:rsid w:val="005F553D"/>
    <w:rsid w:val="00600ABA"/>
    <w:rsid w:val="00605582"/>
    <w:rsid w:val="00611102"/>
    <w:rsid w:val="00621FA4"/>
    <w:rsid w:val="006225C6"/>
    <w:rsid w:val="00625FF5"/>
    <w:rsid w:val="00634E64"/>
    <w:rsid w:val="00635BA2"/>
    <w:rsid w:val="00642A72"/>
    <w:rsid w:val="00651518"/>
    <w:rsid w:val="00661D1D"/>
    <w:rsid w:val="0066206E"/>
    <w:rsid w:val="00667D25"/>
    <w:rsid w:val="0067333B"/>
    <w:rsid w:val="0067441C"/>
    <w:rsid w:val="006843E2"/>
    <w:rsid w:val="00691AA3"/>
    <w:rsid w:val="00692393"/>
    <w:rsid w:val="00692685"/>
    <w:rsid w:val="0069413E"/>
    <w:rsid w:val="006B0D27"/>
    <w:rsid w:val="006B20D5"/>
    <w:rsid w:val="006B2B15"/>
    <w:rsid w:val="006B38CB"/>
    <w:rsid w:val="006C6ED9"/>
    <w:rsid w:val="006E1AAC"/>
    <w:rsid w:val="006F2E13"/>
    <w:rsid w:val="00704B35"/>
    <w:rsid w:val="00705062"/>
    <w:rsid w:val="0070534D"/>
    <w:rsid w:val="00705811"/>
    <w:rsid w:val="007273C6"/>
    <w:rsid w:val="00737A9A"/>
    <w:rsid w:val="00743DD4"/>
    <w:rsid w:val="007450DF"/>
    <w:rsid w:val="007514C2"/>
    <w:rsid w:val="00753043"/>
    <w:rsid w:val="00762ADE"/>
    <w:rsid w:val="0076397E"/>
    <w:rsid w:val="00765007"/>
    <w:rsid w:val="007712FB"/>
    <w:rsid w:val="007763BE"/>
    <w:rsid w:val="00777CAB"/>
    <w:rsid w:val="007809FC"/>
    <w:rsid w:val="00794B5F"/>
    <w:rsid w:val="007976B7"/>
    <w:rsid w:val="007A0F2E"/>
    <w:rsid w:val="007A25E7"/>
    <w:rsid w:val="007A4508"/>
    <w:rsid w:val="007B2CDC"/>
    <w:rsid w:val="007C564C"/>
    <w:rsid w:val="007C5989"/>
    <w:rsid w:val="007E7AAB"/>
    <w:rsid w:val="007F6087"/>
    <w:rsid w:val="00804458"/>
    <w:rsid w:val="008065FA"/>
    <w:rsid w:val="00810017"/>
    <w:rsid w:val="008116B7"/>
    <w:rsid w:val="0082320F"/>
    <w:rsid w:val="00823C83"/>
    <w:rsid w:val="00824F40"/>
    <w:rsid w:val="00830947"/>
    <w:rsid w:val="00830A9E"/>
    <w:rsid w:val="008343B9"/>
    <w:rsid w:val="00846901"/>
    <w:rsid w:val="00864137"/>
    <w:rsid w:val="00871FB2"/>
    <w:rsid w:val="00872368"/>
    <w:rsid w:val="0088200B"/>
    <w:rsid w:val="008837AF"/>
    <w:rsid w:val="00897578"/>
    <w:rsid w:val="00897848"/>
    <w:rsid w:val="008A171C"/>
    <w:rsid w:val="008C59BD"/>
    <w:rsid w:val="008D178E"/>
    <w:rsid w:val="008D2D50"/>
    <w:rsid w:val="008D513C"/>
    <w:rsid w:val="008D7E5D"/>
    <w:rsid w:val="008E5863"/>
    <w:rsid w:val="0090178B"/>
    <w:rsid w:val="00911B1A"/>
    <w:rsid w:val="00913BBC"/>
    <w:rsid w:val="00915F1E"/>
    <w:rsid w:val="009169F1"/>
    <w:rsid w:val="00916D7B"/>
    <w:rsid w:val="009239A6"/>
    <w:rsid w:val="00925AEC"/>
    <w:rsid w:val="00927B86"/>
    <w:rsid w:val="009306EC"/>
    <w:rsid w:val="00932C22"/>
    <w:rsid w:val="00937340"/>
    <w:rsid w:val="00947030"/>
    <w:rsid w:val="00952152"/>
    <w:rsid w:val="00967F36"/>
    <w:rsid w:val="00971A76"/>
    <w:rsid w:val="00974112"/>
    <w:rsid w:val="00974880"/>
    <w:rsid w:val="0097642D"/>
    <w:rsid w:val="00983F04"/>
    <w:rsid w:val="009928AC"/>
    <w:rsid w:val="00993F66"/>
    <w:rsid w:val="0099625B"/>
    <w:rsid w:val="009968E4"/>
    <w:rsid w:val="00997678"/>
    <w:rsid w:val="009B1281"/>
    <w:rsid w:val="009B2641"/>
    <w:rsid w:val="009C1197"/>
    <w:rsid w:val="009C4C62"/>
    <w:rsid w:val="009D0D08"/>
    <w:rsid w:val="009D637B"/>
    <w:rsid w:val="009D7785"/>
    <w:rsid w:val="009F1F36"/>
    <w:rsid w:val="009F70E6"/>
    <w:rsid w:val="00A02477"/>
    <w:rsid w:val="00A10D8D"/>
    <w:rsid w:val="00A14694"/>
    <w:rsid w:val="00A17DA6"/>
    <w:rsid w:val="00A20CDE"/>
    <w:rsid w:val="00A22D36"/>
    <w:rsid w:val="00A232CE"/>
    <w:rsid w:val="00A26B0F"/>
    <w:rsid w:val="00A34842"/>
    <w:rsid w:val="00A36F89"/>
    <w:rsid w:val="00A41F22"/>
    <w:rsid w:val="00A45460"/>
    <w:rsid w:val="00A50D1F"/>
    <w:rsid w:val="00A537F2"/>
    <w:rsid w:val="00A53C6D"/>
    <w:rsid w:val="00A5748D"/>
    <w:rsid w:val="00A623E9"/>
    <w:rsid w:val="00A65D2E"/>
    <w:rsid w:val="00A763B6"/>
    <w:rsid w:val="00A77E62"/>
    <w:rsid w:val="00A83AD4"/>
    <w:rsid w:val="00A8692B"/>
    <w:rsid w:val="00A944CF"/>
    <w:rsid w:val="00AA0121"/>
    <w:rsid w:val="00AA175E"/>
    <w:rsid w:val="00AA5E4B"/>
    <w:rsid w:val="00AC0EE4"/>
    <w:rsid w:val="00AC1248"/>
    <w:rsid w:val="00AC44F2"/>
    <w:rsid w:val="00AC5F5A"/>
    <w:rsid w:val="00AD101C"/>
    <w:rsid w:val="00AD4969"/>
    <w:rsid w:val="00AE0539"/>
    <w:rsid w:val="00AE2596"/>
    <w:rsid w:val="00AF39B1"/>
    <w:rsid w:val="00AF504B"/>
    <w:rsid w:val="00AF52C8"/>
    <w:rsid w:val="00B07FCE"/>
    <w:rsid w:val="00B10092"/>
    <w:rsid w:val="00B10124"/>
    <w:rsid w:val="00B17B20"/>
    <w:rsid w:val="00B25314"/>
    <w:rsid w:val="00B27936"/>
    <w:rsid w:val="00B30DA3"/>
    <w:rsid w:val="00B3467D"/>
    <w:rsid w:val="00B401B1"/>
    <w:rsid w:val="00B40709"/>
    <w:rsid w:val="00B47243"/>
    <w:rsid w:val="00B53E13"/>
    <w:rsid w:val="00B61FAA"/>
    <w:rsid w:val="00B64494"/>
    <w:rsid w:val="00B672C9"/>
    <w:rsid w:val="00B675DB"/>
    <w:rsid w:val="00B71ABE"/>
    <w:rsid w:val="00B72114"/>
    <w:rsid w:val="00B768DE"/>
    <w:rsid w:val="00B77EDF"/>
    <w:rsid w:val="00B809AF"/>
    <w:rsid w:val="00B866BA"/>
    <w:rsid w:val="00B9218E"/>
    <w:rsid w:val="00B93A30"/>
    <w:rsid w:val="00B95AC1"/>
    <w:rsid w:val="00B966E8"/>
    <w:rsid w:val="00B975C2"/>
    <w:rsid w:val="00BA3820"/>
    <w:rsid w:val="00BB0DF8"/>
    <w:rsid w:val="00BB6348"/>
    <w:rsid w:val="00BB7246"/>
    <w:rsid w:val="00BC397C"/>
    <w:rsid w:val="00BC54D7"/>
    <w:rsid w:val="00BC7674"/>
    <w:rsid w:val="00BD0366"/>
    <w:rsid w:val="00BD64E8"/>
    <w:rsid w:val="00BE3723"/>
    <w:rsid w:val="00BE5A4F"/>
    <w:rsid w:val="00BF1C90"/>
    <w:rsid w:val="00BF6337"/>
    <w:rsid w:val="00C035CF"/>
    <w:rsid w:val="00C03A76"/>
    <w:rsid w:val="00C03D68"/>
    <w:rsid w:val="00C1007D"/>
    <w:rsid w:val="00C11FDA"/>
    <w:rsid w:val="00C31700"/>
    <w:rsid w:val="00C3191B"/>
    <w:rsid w:val="00C32013"/>
    <w:rsid w:val="00C41A9C"/>
    <w:rsid w:val="00C4715C"/>
    <w:rsid w:val="00C529A9"/>
    <w:rsid w:val="00C63CFB"/>
    <w:rsid w:val="00C76330"/>
    <w:rsid w:val="00C81269"/>
    <w:rsid w:val="00CA1D7B"/>
    <w:rsid w:val="00CA3C9E"/>
    <w:rsid w:val="00CA58DF"/>
    <w:rsid w:val="00CB101D"/>
    <w:rsid w:val="00CB2B52"/>
    <w:rsid w:val="00CB557C"/>
    <w:rsid w:val="00CB5821"/>
    <w:rsid w:val="00CC5B43"/>
    <w:rsid w:val="00CD0475"/>
    <w:rsid w:val="00CD4B8A"/>
    <w:rsid w:val="00CD5857"/>
    <w:rsid w:val="00CD6C60"/>
    <w:rsid w:val="00CE65FD"/>
    <w:rsid w:val="00CF7135"/>
    <w:rsid w:val="00D03CBA"/>
    <w:rsid w:val="00D07D35"/>
    <w:rsid w:val="00D157BF"/>
    <w:rsid w:val="00D24714"/>
    <w:rsid w:val="00D26338"/>
    <w:rsid w:val="00D31DE0"/>
    <w:rsid w:val="00D42CBE"/>
    <w:rsid w:val="00D42D71"/>
    <w:rsid w:val="00D45222"/>
    <w:rsid w:val="00D53970"/>
    <w:rsid w:val="00D54571"/>
    <w:rsid w:val="00D55BC9"/>
    <w:rsid w:val="00D610EC"/>
    <w:rsid w:val="00D70AE4"/>
    <w:rsid w:val="00D77532"/>
    <w:rsid w:val="00D81303"/>
    <w:rsid w:val="00D836BD"/>
    <w:rsid w:val="00D84C3B"/>
    <w:rsid w:val="00D90825"/>
    <w:rsid w:val="00D91815"/>
    <w:rsid w:val="00D93948"/>
    <w:rsid w:val="00D94F65"/>
    <w:rsid w:val="00D97073"/>
    <w:rsid w:val="00DA44CF"/>
    <w:rsid w:val="00DA45D5"/>
    <w:rsid w:val="00DA47C0"/>
    <w:rsid w:val="00DC04F0"/>
    <w:rsid w:val="00DC41A5"/>
    <w:rsid w:val="00DD2C50"/>
    <w:rsid w:val="00DD34F9"/>
    <w:rsid w:val="00DD667B"/>
    <w:rsid w:val="00DD7AD4"/>
    <w:rsid w:val="00DE4EA6"/>
    <w:rsid w:val="00DF25C3"/>
    <w:rsid w:val="00DF2A6B"/>
    <w:rsid w:val="00DF3ACF"/>
    <w:rsid w:val="00E009D4"/>
    <w:rsid w:val="00E023A1"/>
    <w:rsid w:val="00E04DD8"/>
    <w:rsid w:val="00E05538"/>
    <w:rsid w:val="00E13487"/>
    <w:rsid w:val="00E2476B"/>
    <w:rsid w:val="00E25B0B"/>
    <w:rsid w:val="00E315CF"/>
    <w:rsid w:val="00E32367"/>
    <w:rsid w:val="00E35AB9"/>
    <w:rsid w:val="00E40704"/>
    <w:rsid w:val="00E460EA"/>
    <w:rsid w:val="00E465CA"/>
    <w:rsid w:val="00E467C7"/>
    <w:rsid w:val="00E51774"/>
    <w:rsid w:val="00E51CCF"/>
    <w:rsid w:val="00E55A61"/>
    <w:rsid w:val="00E65F80"/>
    <w:rsid w:val="00E663D6"/>
    <w:rsid w:val="00E74609"/>
    <w:rsid w:val="00E84C1E"/>
    <w:rsid w:val="00E87771"/>
    <w:rsid w:val="00E93210"/>
    <w:rsid w:val="00E95989"/>
    <w:rsid w:val="00EA2A69"/>
    <w:rsid w:val="00EA5A0A"/>
    <w:rsid w:val="00EB7412"/>
    <w:rsid w:val="00EC509B"/>
    <w:rsid w:val="00EC58A2"/>
    <w:rsid w:val="00ED7FA7"/>
    <w:rsid w:val="00EE2429"/>
    <w:rsid w:val="00EE29E8"/>
    <w:rsid w:val="00EF08AF"/>
    <w:rsid w:val="00EF0B2B"/>
    <w:rsid w:val="00EF49B7"/>
    <w:rsid w:val="00EF6C57"/>
    <w:rsid w:val="00F0207C"/>
    <w:rsid w:val="00F03BAA"/>
    <w:rsid w:val="00F04E53"/>
    <w:rsid w:val="00F077E1"/>
    <w:rsid w:val="00F23A93"/>
    <w:rsid w:val="00F24B12"/>
    <w:rsid w:val="00F2785F"/>
    <w:rsid w:val="00F30EE5"/>
    <w:rsid w:val="00F3367D"/>
    <w:rsid w:val="00F37B8A"/>
    <w:rsid w:val="00F46055"/>
    <w:rsid w:val="00F50B8B"/>
    <w:rsid w:val="00F677FE"/>
    <w:rsid w:val="00F771DC"/>
    <w:rsid w:val="00F8228A"/>
    <w:rsid w:val="00F84BFF"/>
    <w:rsid w:val="00F8699A"/>
    <w:rsid w:val="00F90F78"/>
    <w:rsid w:val="00FA7232"/>
    <w:rsid w:val="00FB2688"/>
    <w:rsid w:val="00FB3CFD"/>
    <w:rsid w:val="00FC4C31"/>
    <w:rsid w:val="00FC7638"/>
    <w:rsid w:val="00FC7E5C"/>
    <w:rsid w:val="00FE083D"/>
    <w:rsid w:val="00FE11F9"/>
    <w:rsid w:val="00FE2A09"/>
    <w:rsid w:val="00FE39E8"/>
    <w:rsid w:val="00FE43B7"/>
    <w:rsid w:val="00FF185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EC5713"/>
  <w15:chartTrackingRefBased/>
  <w15:docId w15:val="{D16805B9-6B4D-40A1-8852-307DA08F7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noProof/>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590AAC"/>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590AAC"/>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590AAC"/>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590AAC"/>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590AAC"/>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590AAC"/>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590AAC"/>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590AAC"/>
    <w:pPr>
      <w:pBdr>
        <w:bottom w:val="single" w:sz="4"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3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590AAC"/>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590AAC"/>
    <w:pPr>
      <w:ind w:firstLine="0"/>
    </w:pPr>
  </w:style>
  <w:style w:type="paragraph" w:customStyle="1" w:styleId="MDPI31text">
    <w:name w:val="MDPI_3.1_text"/>
    <w:qFormat/>
    <w:rsid w:val="00590AAC"/>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590AAC"/>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590AAC"/>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590AAC"/>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590AAC"/>
    <w:pPr>
      <w:numPr>
        <w:numId w:val="25"/>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590AAC"/>
    <w:pPr>
      <w:numPr>
        <w:numId w:val="26"/>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590AAC"/>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590AAC"/>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590AAC"/>
    <w:pPr>
      <w:adjustRightInd w:val="0"/>
      <w:snapToGrid w:val="0"/>
      <w:spacing w:before="240" w:after="120" w:line="228" w:lineRule="auto"/>
      <w:ind w:left="2608"/>
    </w:pPr>
    <w:rPr>
      <w:rFonts w:ascii="Palatino Linotype" w:eastAsia="Times New Roman" w:hAnsi="Palatino Linotype" w:cstheme="minorBidi"/>
      <w:color w:val="000000"/>
      <w:sz w:val="18"/>
      <w:szCs w:val="22"/>
      <w:lang w:eastAsia="de-DE" w:bidi="en-US"/>
    </w:rPr>
  </w:style>
  <w:style w:type="paragraph" w:customStyle="1" w:styleId="MDPI42tablebody">
    <w:name w:val="MDPI_4.2_table_body"/>
    <w:qFormat/>
    <w:rsid w:val="00590AAC"/>
    <w:pPr>
      <w:adjustRightInd w:val="0"/>
      <w:snapToGrid w:val="0"/>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590AAC"/>
    <w:pPr>
      <w:adjustRightInd w:val="0"/>
      <w:snapToGrid w:val="0"/>
      <w:spacing w:line="228" w:lineRule="auto"/>
      <w:ind w:left="2608"/>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590AAC"/>
    <w:pPr>
      <w:adjustRightInd w:val="0"/>
      <w:snapToGrid w:val="0"/>
      <w:spacing w:before="120" w:after="240" w:line="228" w:lineRule="auto"/>
      <w:ind w:left="2608"/>
    </w:pPr>
    <w:rPr>
      <w:rFonts w:ascii="Palatino Linotype" w:eastAsia="Times New Roman" w:hAnsi="Palatino Linotype"/>
      <w:color w:val="000000"/>
      <w:sz w:val="18"/>
      <w:lang w:eastAsia="de-DE" w:bidi="en-US"/>
    </w:rPr>
  </w:style>
  <w:style w:type="paragraph" w:customStyle="1" w:styleId="MDPI52figure">
    <w:name w:val="MDPI_5.2_figure"/>
    <w:qFormat/>
    <w:rsid w:val="00590AAC"/>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590AAC"/>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590AAC"/>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590AAC"/>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590AAC"/>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590AAC"/>
    <w:pPr>
      <w:numPr>
        <w:numId w:val="28"/>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590AAC"/>
    <w:rPr>
      <w:rFonts w:ascii="Palatino Linotype" w:hAnsi="Palatino Linotype"/>
      <w:sz w:val="16"/>
    </w:rPr>
  </w:style>
  <w:style w:type="table" w:customStyle="1" w:styleId="MDPI41threelinetable">
    <w:name w:val="MDPI_4.1_three_line_table"/>
    <w:basedOn w:val="TableNormal"/>
    <w:uiPriority w:val="99"/>
    <w:rsid w:val="00590AAC"/>
    <w:pPr>
      <w:adjustRightInd w:val="0"/>
      <w:snapToGrid w:val="0"/>
      <w:jc w:val="center"/>
    </w:pPr>
    <w:rPr>
      <w:rFonts w:ascii="Palatino Linotype" w:eastAsiaTheme="minorEastAsia"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590AAC"/>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590AAC"/>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590AAC"/>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590AAC"/>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590AAC"/>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590AAC"/>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590AAC"/>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590AAC"/>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590AAC"/>
    <w:pPr>
      <w:adjustRightInd w:val="0"/>
      <w:snapToGrid w:val="0"/>
      <w:spacing w:before="240" w:after="120" w:line="260" w:lineRule="atLeast"/>
      <w:jc w:val="center"/>
    </w:pPr>
    <w:rPr>
      <w:rFonts w:ascii="Palatino Linotype" w:eastAsiaTheme="minorEastAsia" w:hAnsi="Palatino Linotype" w:cstheme="minorBidi"/>
      <w:noProof/>
      <w:color w:val="000000"/>
      <w:sz w:val="18"/>
      <w:szCs w:val="22"/>
      <w:lang w:bidi="en-US"/>
    </w:rPr>
  </w:style>
  <w:style w:type="paragraph" w:customStyle="1" w:styleId="MDPI511onefigurecaption">
    <w:name w:val="MDPI_5.1.1_one_figure_caption"/>
    <w:qFormat/>
    <w:rsid w:val="00590AAC"/>
    <w:pPr>
      <w:adjustRightInd w:val="0"/>
      <w:snapToGrid w:val="0"/>
      <w:spacing w:before="240" w:after="120" w:line="260" w:lineRule="atLeast"/>
      <w:jc w:val="center"/>
    </w:pPr>
    <w:rPr>
      <w:rFonts w:ascii="Palatino Linotype" w:eastAsiaTheme="minorEastAsia" w:hAnsi="Palatino Linotype"/>
      <w:noProof/>
      <w:color w:val="000000"/>
      <w:sz w:val="18"/>
      <w:lang w:bidi="en-US"/>
    </w:rPr>
  </w:style>
  <w:style w:type="paragraph" w:customStyle="1" w:styleId="MDPI72Copyright">
    <w:name w:val="MDPI_7.2_Copyright"/>
    <w:qFormat/>
    <w:rsid w:val="00590AAC"/>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590AAC"/>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590AAC"/>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590AAC"/>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590AAC"/>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590AAC"/>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590AAC"/>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590AAC"/>
    <w:rPr>
      <w:rFonts w:ascii="Palatino Linotype" w:hAnsi="Palatino Linotype"/>
      <w:color w:val="000000" w:themeColor="text1"/>
      <w:lang w:val="en-CA" w:eastAsia="en-US"/>
    </w:rPr>
    <w:tblPr>
      <w:tblCellMar>
        <w:left w:w="0" w:type="dxa"/>
        <w:right w:w="0" w:type="dxa"/>
      </w:tblCellMar>
    </w:tblPr>
  </w:style>
  <w:style w:type="paragraph" w:customStyle="1" w:styleId="MDPItext">
    <w:name w:val="MDPI_text"/>
    <w:qFormat/>
    <w:rsid w:val="00590AAC"/>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590AAC"/>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semiHidden/>
    <w:unhideWhenUsed/>
    <w:rsid w:val="00E93210"/>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590AAC"/>
    <w:pPr>
      <w:numPr>
        <w:numId w:val="27"/>
      </w:numPr>
      <w:adjustRightInd w:val="0"/>
      <w:snapToGrid w:val="0"/>
      <w:spacing w:line="228" w:lineRule="auto"/>
    </w:pPr>
    <w:rPr>
      <w:rFonts w:ascii="Palatino Linotype" w:eastAsiaTheme="minorEastAsia" w:hAnsi="Palatino Linotype"/>
      <w:noProof/>
      <w:color w:val="000000"/>
      <w:sz w:val="18"/>
    </w:rPr>
  </w:style>
  <w:style w:type="character" w:styleId="Emphasis">
    <w:name w:val="Emphasis"/>
    <w:basedOn w:val="DefaultParagraphFont"/>
    <w:uiPriority w:val="20"/>
    <w:qFormat/>
    <w:rsid w:val="00846901"/>
    <w:rPr>
      <w:i/>
      <w:iCs/>
    </w:rPr>
  </w:style>
  <w:style w:type="paragraph" w:styleId="HTMLPreformatted">
    <w:name w:val="HTML Preformatted"/>
    <w:basedOn w:val="Normal"/>
    <w:link w:val="HTMLPreformattedChar"/>
    <w:uiPriority w:val="99"/>
    <w:unhideWhenUsed/>
    <w:rsid w:val="00846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noProof w:val="0"/>
      <w:color w:val="auto"/>
    </w:rPr>
  </w:style>
  <w:style w:type="character" w:customStyle="1" w:styleId="HTMLPreformattedChar">
    <w:name w:val="HTML Preformatted Char"/>
    <w:basedOn w:val="DefaultParagraphFont"/>
    <w:link w:val="HTMLPreformatted"/>
    <w:uiPriority w:val="99"/>
    <w:rsid w:val="00846901"/>
    <w:rPr>
      <w:rFonts w:ascii="Courier New" w:eastAsia="Times New Roman" w:hAnsi="Courier New" w:cs="Courier New"/>
    </w:rPr>
  </w:style>
  <w:style w:type="paragraph" w:styleId="ListParagraph">
    <w:name w:val="List Paragraph"/>
    <w:basedOn w:val="Normal"/>
    <w:uiPriority w:val="34"/>
    <w:qFormat/>
    <w:rsid w:val="00A22D36"/>
    <w:pPr>
      <w:ind w:left="720"/>
      <w:contextualSpacing/>
    </w:pPr>
  </w:style>
  <w:style w:type="character" w:customStyle="1" w:styleId="lrzxr">
    <w:name w:val="lrzxr"/>
    <w:basedOn w:val="DefaultParagraphFont"/>
    <w:rsid w:val="00590AAC"/>
  </w:style>
  <w:style w:type="paragraph" w:styleId="Revision">
    <w:name w:val="Revision"/>
    <w:hidden/>
    <w:uiPriority w:val="99"/>
    <w:semiHidden/>
    <w:rsid w:val="000216CA"/>
    <w:rPr>
      <w:rFonts w:ascii="Palatino Linotype" w:hAnsi="Palatino Linotype"/>
      <w:noProof/>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097599">
      <w:bodyDiv w:val="1"/>
      <w:marLeft w:val="0"/>
      <w:marRight w:val="0"/>
      <w:marTop w:val="0"/>
      <w:marBottom w:val="0"/>
      <w:divBdr>
        <w:top w:val="none" w:sz="0" w:space="0" w:color="auto"/>
        <w:left w:val="none" w:sz="0" w:space="0" w:color="auto"/>
        <w:bottom w:val="none" w:sz="0" w:space="0" w:color="auto"/>
        <w:right w:val="none" w:sz="0" w:space="0" w:color="auto"/>
      </w:divBdr>
      <w:divsChild>
        <w:div w:id="586042093">
          <w:marLeft w:val="0"/>
          <w:marRight w:val="720"/>
          <w:marTop w:val="0"/>
          <w:marBottom w:val="0"/>
          <w:divBdr>
            <w:top w:val="none" w:sz="0" w:space="0" w:color="auto"/>
            <w:left w:val="none" w:sz="0" w:space="0" w:color="auto"/>
            <w:bottom w:val="none" w:sz="0" w:space="0" w:color="auto"/>
            <w:right w:val="none" w:sz="0" w:space="0" w:color="auto"/>
          </w:divBdr>
        </w:div>
        <w:div w:id="1934823786">
          <w:marLeft w:val="0"/>
          <w:marRight w:val="0"/>
          <w:marTop w:val="0"/>
          <w:marBottom w:val="0"/>
          <w:divBdr>
            <w:top w:val="none" w:sz="0" w:space="0" w:color="auto"/>
            <w:left w:val="none" w:sz="0" w:space="0" w:color="auto"/>
            <w:bottom w:val="none" w:sz="0" w:space="0" w:color="auto"/>
            <w:right w:val="none" w:sz="0" w:space="0" w:color="auto"/>
          </w:divBdr>
        </w:div>
      </w:divsChild>
    </w:div>
    <w:div w:id="445001784">
      <w:bodyDiv w:val="1"/>
      <w:marLeft w:val="0"/>
      <w:marRight w:val="0"/>
      <w:marTop w:val="0"/>
      <w:marBottom w:val="0"/>
      <w:divBdr>
        <w:top w:val="none" w:sz="0" w:space="0" w:color="auto"/>
        <w:left w:val="none" w:sz="0" w:space="0" w:color="auto"/>
        <w:bottom w:val="none" w:sz="0" w:space="0" w:color="auto"/>
        <w:right w:val="none" w:sz="0" w:space="0" w:color="auto"/>
      </w:divBdr>
      <w:divsChild>
        <w:div w:id="615522019">
          <w:marLeft w:val="0"/>
          <w:marRight w:val="720"/>
          <w:marTop w:val="0"/>
          <w:marBottom w:val="0"/>
          <w:divBdr>
            <w:top w:val="none" w:sz="0" w:space="0" w:color="auto"/>
            <w:left w:val="none" w:sz="0" w:space="0" w:color="auto"/>
            <w:bottom w:val="none" w:sz="0" w:space="0" w:color="auto"/>
            <w:right w:val="none" w:sz="0" w:space="0" w:color="auto"/>
          </w:divBdr>
        </w:div>
        <w:div w:id="233056139">
          <w:marLeft w:val="0"/>
          <w:marRight w:val="0"/>
          <w:marTop w:val="0"/>
          <w:marBottom w:val="0"/>
          <w:divBdr>
            <w:top w:val="none" w:sz="0" w:space="0" w:color="auto"/>
            <w:left w:val="none" w:sz="0" w:space="0" w:color="auto"/>
            <w:bottom w:val="none" w:sz="0" w:space="0" w:color="auto"/>
            <w:right w:val="none" w:sz="0" w:space="0" w:color="auto"/>
          </w:divBdr>
        </w:div>
      </w:divsChild>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3316361">
      <w:bodyDiv w:val="1"/>
      <w:marLeft w:val="0"/>
      <w:marRight w:val="0"/>
      <w:marTop w:val="0"/>
      <w:marBottom w:val="0"/>
      <w:divBdr>
        <w:top w:val="none" w:sz="0" w:space="0" w:color="auto"/>
        <w:left w:val="none" w:sz="0" w:space="0" w:color="auto"/>
        <w:bottom w:val="none" w:sz="0" w:space="0" w:color="auto"/>
        <w:right w:val="none" w:sz="0" w:space="0" w:color="auto"/>
      </w:divBdr>
      <w:divsChild>
        <w:div w:id="2134596169">
          <w:marLeft w:val="0"/>
          <w:marRight w:val="720"/>
          <w:marTop w:val="0"/>
          <w:marBottom w:val="0"/>
          <w:divBdr>
            <w:top w:val="none" w:sz="0" w:space="0" w:color="auto"/>
            <w:left w:val="none" w:sz="0" w:space="0" w:color="auto"/>
            <w:bottom w:val="none" w:sz="0" w:space="0" w:color="auto"/>
            <w:right w:val="none" w:sz="0" w:space="0" w:color="auto"/>
          </w:divBdr>
        </w:div>
        <w:div w:id="1196163597">
          <w:marLeft w:val="0"/>
          <w:marRight w:val="0"/>
          <w:marTop w:val="0"/>
          <w:marBottom w:val="0"/>
          <w:divBdr>
            <w:top w:val="none" w:sz="0" w:space="0" w:color="auto"/>
            <w:left w:val="none" w:sz="0" w:space="0" w:color="auto"/>
            <w:bottom w:val="none" w:sz="0" w:space="0" w:color="auto"/>
            <w:right w:val="none" w:sz="0" w:space="0" w:color="auto"/>
          </w:divBdr>
        </w:div>
      </w:divsChild>
    </w:div>
    <w:div w:id="711419150">
      <w:bodyDiv w:val="1"/>
      <w:marLeft w:val="0"/>
      <w:marRight w:val="0"/>
      <w:marTop w:val="0"/>
      <w:marBottom w:val="0"/>
      <w:divBdr>
        <w:top w:val="none" w:sz="0" w:space="0" w:color="auto"/>
        <w:left w:val="none" w:sz="0" w:space="0" w:color="auto"/>
        <w:bottom w:val="none" w:sz="0" w:space="0" w:color="auto"/>
        <w:right w:val="none" w:sz="0" w:space="0" w:color="auto"/>
      </w:divBdr>
    </w:div>
    <w:div w:id="1272590630">
      <w:bodyDiv w:val="1"/>
      <w:marLeft w:val="0"/>
      <w:marRight w:val="0"/>
      <w:marTop w:val="0"/>
      <w:marBottom w:val="0"/>
      <w:divBdr>
        <w:top w:val="none" w:sz="0" w:space="0" w:color="auto"/>
        <w:left w:val="none" w:sz="0" w:space="0" w:color="auto"/>
        <w:bottom w:val="none" w:sz="0" w:space="0" w:color="auto"/>
        <w:right w:val="none" w:sz="0" w:space="0" w:color="auto"/>
      </w:divBdr>
      <w:divsChild>
        <w:div w:id="733701064">
          <w:marLeft w:val="0"/>
          <w:marRight w:val="720"/>
          <w:marTop w:val="0"/>
          <w:marBottom w:val="0"/>
          <w:divBdr>
            <w:top w:val="none" w:sz="0" w:space="0" w:color="auto"/>
            <w:left w:val="none" w:sz="0" w:space="0" w:color="auto"/>
            <w:bottom w:val="none" w:sz="0" w:space="0" w:color="auto"/>
            <w:right w:val="none" w:sz="0" w:space="0" w:color="auto"/>
          </w:divBdr>
        </w:div>
        <w:div w:id="53238415">
          <w:marLeft w:val="0"/>
          <w:marRight w:val="0"/>
          <w:marTop w:val="0"/>
          <w:marBottom w:val="0"/>
          <w:divBdr>
            <w:top w:val="none" w:sz="0" w:space="0" w:color="auto"/>
            <w:left w:val="none" w:sz="0" w:space="0" w:color="auto"/>
            <w:bottom w:val="none" w:sz="0" w:space="0" w:color="auto"/>
            <w:right w:val="none" w:sz="0" w:space="0" w:color="auto"/>
          </w:divBdr>
        </w:div>
      </w:divsChild>
    </w:div>
    <w:div w:id="129941038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microsoft.com/office/2018/08/relationships/commentsExtensible" Target="commentsExtensible.xml"/><Relationship Id="rId18" Type="http://schemas.openxmlformats.org/officeDocument/2006/relationships/image" Target="media/image5.jpg"/><Relationship Id="rId26" Type="http://schemas.openxmlformats.org/officeDocument/2006/relationships/header" Target="header3.xm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webSettings" Target="webSettings.xml"/><Relationship Id="rId12" Type="http://schemas.microsoft.com/office/2016/09/relationships/commentsIds" Target="commentsIds.xml"/><Relationship Id="rId17" Type="http://schemas.openxmlformats.org/officeDocument/2006/relationships/image" Target="media/image4.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settings" Target="settings.xml"/><Relationship Id="rId11" Type="http://schemas.microsoft.com/office/2011/relationships/commentsExtended" Target="commentsExtended.xml"/><Relationship Id="rId24" Type="http://schemas.openxmlformats.org/officeDocument/2006/relationships/header" Target="header2.xml"/><Relationship Id="rId5"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header" Target="header1.xml"/><Relationship Id="rId28" Type="http://schemas.openxmlformats.org/officeDocument/2006/relationships/fontTable" Target="fontTable.xml"/><Relationship Id="rId10" Type="http://schemas.openxmlformats.org/officeDocument/2006/relationships/comments" Target="comments.xml"/><Relationship Id="rId19" Type="http://schemas.openxmlformats.org/officeDocument/2006/relationships/image" Target="media/image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footer" Target="footer2.xml"/><Relationship Id="rId30" Type="http://schemas.openxmlformats.org/officeDocument/2006/relationships/theme" Target="theme/theme1.xml"/></Relationships>
</file>

<file path=word/_rels/head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Downloads\sensors-template%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94D44310857C3046885F814BC0473BAB" ma:contentTypeVersion="7" ma:contentTypeDescription="Utwórz nowy dokument." ma:contentTypeScope="" ma:versionID="60fa65a28617bfe45f124dce781586a7">
  <xsd:schema xmlns:xsd="http://www.w3.org/2001/XMLSchema" xmlns:xs="http://www.w3.org/2001/XMLSchema" xmlns:p="http://schemas.microsoft.com/office/2006/metadata/properties" xmlns:ns3="d745cd50-393a-424f-9caa-a91b9e66083c" xmlns:ns4="6d278327-f27f-4093-a065-58934c170caf" targetNamespace="http://schemas.microsoft.com/office/2006/metadata/properties" ma:root="true" ma:fieldsID="1319338e822b8beee7184fc76f9f0bf6" ns3:_="" ns4:_="">
    <xsd:import namespace="d745cd50-393a-424f-9caa-a91b9e66083c"/>
    <xsd:import namespace="6d278327-f27f-4093-a065-58934c170ca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45cd50-393a-424f-9caa-a91b9e6608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d278327-f27f-4093-a065-58934c170caf" elementFormDefault="qualified">
    <xsd:import namespace="http://schemas.microsoft.com/office/2006/documentManagement/types"/>
    <xsd:import namespace="http://schemas.microsoft.com/office/infopath/2007/PartnerControls"/>
    <xsd:element name="SharedWithUsers" ma:index="12"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Udostępnione dla — szczegóły" ma:internalName="SharedWithDetails" ma:readOnly="true">
      <xsd:simpleType>
        <xsd:restriction base="dms:Note">
          <xsd:maxLength value="255"/>
        </xsd:restriction>
      </xsd:simpleType>
    </xsd:element>
    <xsd:element name="SharingHintHash" ma:index="14" nillable="true" ma:displayName="Skrót wskazówki dotyczącej udostępniani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8BBACAE-4C33-422D-9445-B084180778BE}">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0790A29A-2240-4E5A-AF93-C1FA5C7C44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45cd50-393a-424f-9caa-a91b9e66083c"/>
    <ds:schemaRef ds:uri="6d278327-f27f-4093-a065-58934c170c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F428C21-DB97-4C33-A405-A4501110F07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sensors-template (2).dot</Template>
  <TotalTime>1346</TotalTime>
  <Pages>19</Pages>
  <Words>10070</Words>
  <Characters>57403</Characters>
  <Application>Microsoft Office Word</Application>
  <DocSecurity>0</DocSecurity>
  <Lines>478</Lines>
  <Paragraphs>134</Paragraphs>
  <ScaleCrop>false</ScaleCrop>
  <HeadingPairs>
    <vt:vector size="2" baseType="variant">
      <vt:variant>
        <vt:lpstr>Title</vt:lpstr>
      </vt:variant>
      <vt:variant>
        <vt:i4>1</vt:i4>
      </vt:variant>
    </vt:vector>
  </HeadingPairs>
  <TitlesOfParts>
    <vt:vector size="1" baseType="lpstr">
      <vt:lpstr>A</vt:lpstr>
    </vt:vector>
  </TitlesOfParts>
  <Company/>
  <LinksUpToDate>false</LinksUpToDate>
  <CharactersWithSpaces>67339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subject/>
  <dc:creator>MDPI</dc:creator>
  <cp:keywords/>
  <dc:description/>
  <cp:lastModifiedBy>Muhammad Farhan Safdar</cp:lastModifiedBy>
  <cp:revision>89</cp:revision>
  <cp:lastPrinted>2022-12-06T08:58:00Z</cp:lastPrinted>
  <dcterms:created xsi:type="dcterms:W3CDTF">2022-12-03T13:32:00Z</dcterms:created>
  <dcterms:modified xsi:type="dcterms:W3CDTF">2022-12-06T12:01:00Z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0x01010094D44310857C3046885F814BC0473BAB</vt:lpwstr>
  </property>
</Properties>
</file>